
<file path=[Content_Types].xml><?xml version="1.0" encoding="utf-8"?>
<Types xmlns="http://schemas.openxmlformats.org/package/2006/content-types">
  <Default Extension="bin" ContentType="image/unknown"/>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recipientData.xml" ContentType="application/vnd.ms-word.mailMergeRecipientData+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CCCCFF"/>
  <w:body>
    <w:p w14:paraId="39F71280" w14:textId="77777777" w:rsidR="0053210E" w:rsidRDefault="0053210E">
      <w:r>
        <w:rPr>
          <w:noProof/>
          <w:lang w:eastAsia="en-ZA"/>
        </w:rPr>
        <mc:AlternateContent>
          <mc:Choice Requires="wps">
            <w:drawing>
              <wp:anchor distT="0" distB="0" distL="114300" distR="114300" simplePos="0" relativeHeight="251659264" behindDoc="1" locked="0" layoutInCell="1" allowOverlap="0" wp14:anchorId="40734348" wp14:editId="20E8ED6F">
                <wp:simplePos x="0" y="0"/>
                <wp:positionH relativeFrom="page">
                  <wp:posOffset>350874</wp:posOffset>
                </wp:positionH>
                <wp:positionV relativeFrom="page">
                  <wp:posOffset>776177</wp:posOffset>
                </wp:positionV>
                <wp:extent cx="6804838" cy="9292590"/>
                <wp:effectExtent l="0" t="0" r="15240" b="3810"/>
                <wp:wrapNone/>
                <wp:docPr id="1" name="Text Box 1" descr="Cover page layout"/>
                <wp:cNvGraphicFramePr/>
                <a:graphic xmlns:a="http://schemas.openxmlformats.org/drawingml/2006/main">
                  <a:graphicData uri="http://schemas.microsoft.com/office/word/2010/wordprocessingShape">
                    <wps:wsp>
                      <wps:cNvSpPr txBox="1"/>
                      <wps:spPr>
                        <a:xfrm>
                          <a:off x="0" y="0"/>
                          <a:ext cx="6804838" cy="92925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740"/>
                            </w:tblGrid>
                            <w:tr w:rsidR="001F18F4" w14:paraId="1A313FE7" w14:textId="77777777">
                              <w:trPr>
                                <w:trHeight w:hRule="exact" w:val="9360"/>
                              </w:trPr>
                              <w:tc>
                                <w:tcPr>
                                  <w:tcW w:w="9350" w:type="dxa"/>
                                </w:tcPr>
                                <w:p w14:paraId="23032A48" w14:textId="77777777" w:rsidR="001F18F4" w:rsidRDefault="001F18F4" w:rsidP="00C55A1B">
                                  <w:r>
                                    <w:rPr>
                                      <w:noProof/>
                                      <w:lang w:eastAsia="en-ZA"/>
                                    </w:rPr>
                                    <w:drawing>
                                      <wp:inline distT="0" distB="0" distL="0" distR="0" wp14:anchorId="0576DD1F" wp14:editId="3C0DA58F">
                                        <wp:extent cx="6815470" cy="6129995"/>
                                        <wp:effectExtent l="0" t="0" r="4445" b="4445"/>
                                        <wp:docPr id="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28A0092B-C50C-407E-A947-70E740481C1C}">
                                                      <a14:useLocalDpi xmlns:a14="http://schemas.microsoft.com/office/drawing/2010/main" val="0"/>
                                                    </a:ext>
                                                  </a:extLst>
                                                </a:blip>
                                                <a:stretch>
                                                  <a:fillRect/>
                                                </a:stretch>
                                              </pic:blipFill>
                                              <pic:spPr bwMode="auto">
                                                <a:xfrm>
                                                  <a:off x="0" y="0"/>
                                                  <a:ext cx="6828708" cy="6141902"/>
                                                </a:xfrm>
                                                <a:prstGeom prst="rect">
                                                  <a:avLst/>
                                                </a:prstGeom>
                                                <a:ln>
                                                  <a:noFill/>
                                                </a:ln>
                                                <a:extLst>
                                                  <a:ext uri="{53640926-AAD7-44D8-BBD7-CCE9431645EC}">
                                                    <a14:shadowObscured xmlns:a14="http://schemas.microsoft.com/office/drawing/2010/main"/>
                                                  </a:ext>
                                                </a:extLst>
                                              </pic:spPr>
                                            </pic:pic>
                                          </a:graphicData>
                                        </a:graphic>
                                      </wp:inline>
                                    </w:drawing>
                                  </w:r>
                                </w:p>
                                <w:p w14:paraId="2A67A4B7" w14:textId="4769D7A8" w:rsidR="001F18F4" w:rsidRDefault="001F18F4" w:rsidP="00C55A1B">
                                  <w:pPr>
                                    <w:pStyle w:val="Caption"/>
                                  </w:pPr>
                                  <w:bookmarkStart w:id="0" w:name="_Toc204355063"/>
                                  <w:r>
                                    <w:t xml:space="preserve">Figure </w:t>
                                  </w:r>
                                  <w:r w:rsidR="00A17C9E">
                                    <w:fldChar w:fldCharType="begin"/>
                                  </w:r>
                                  <w:r w:rsidR="00A17C9E">
                                    <w:instrText xml:space="preserve"> SEQ Figure \* ARABIC </w:instrText>
                                  </w:r>
                                  <w:r w:rsidR="00A17C9E">
                                    <w:fldChar w:fldCharType="separate"/>
                                  </w:r>
                                  <w:r>
                                    <w:rPr>
                                      <w:noProof/>
                                    </w:rPr>
                                    <w:t>1</w:t>
                                  </w:r>
                                  <w:r w:rsidR="00A17C9E">
                                    <w:rPr>
                                      <w:noProof/>
                                    </w:rPr>
                                    <w:fldChar w:fldCharType="end"/>
                                  </w:r>
                                  <w:r>
                                    <w:t xml:space="preserve"> A picture showing examples of smart accessories</w:t>
                                  </w:r>
                                  <w:bookmarkEnd w:id="0"/>
                                </w:p>
                                <w:p w14:paraId="6526BD18" w14:textId="77777777" w:rsidR="001F18F4" w:rsidRDefault="001F18F4"/>
                              </w:tc>
                            </w:tr>
                            <w:tr w:rsidR="001F18F4" w14:paraId="3D8DF1AB" w14:textId="77777777">
                              <w:trPr>
                                <w:trHeight w:hRule="exact" w:val="4320"/>
                              </w:trPr>
                              <w:tc>
                                <w:tcPr>
                                  <w:tcW w:w="9350" w:type="dxa"/>
                                  <w:shd w:val="clear" w:color="auto" w:fill="44546A" w:themeFill="text2"/>
                                  <w:vAlign w:val="center"/>
                                </w:tcPr>
                                <w:p w14:paraId="6E6D2FE5" w14:textId="77777777" w:rsidR="001F18F4" w:rsidRDefault="00A17C9E">
                                  <w:pPr>
                                    <w:pStyle w:val="NoSpacing"/>
                                    <w:spacing w:before="200" w:line="216" w:lineRule="auto"/>
                                    <w:ind w:left="720" w:right="720"/>
                                    <w:rPr>
                                      <w:rFonts w:asciiTheme="majorHAnsi" w:hAnsiTheme="majorHAnsi"/>
                                      <w:color w:val="FFFFFF" w:themeColor="background1"/>
                                      <w:sz w:val="96"/>
                                      <w:szCs w:val="96"/>
                                    </w:rPr>
                                  </w:pPr>
                                  <w:sdt>
                                    <w:sdtPr>
                                      <w:rPr>
                                        <w:rFonts w:ascii="Georgia" w:hAnsi="Georgia"/>
                                        <w:color w:val="FFFFFF" w:themeColor="background1"/>
                                        <w:sz w:val="96"/>
                                        <w:szCs w:val="96"/>
                                      </w:rPr>
                                      <w:alias w:val="Title"/>
                                      <w:tag w:val=""/>
                                      <w:id w:val="-1249951914"/>
                                      <w:placeholder>
                                        <w:docPart w:val="8FB515970ADB4004B24279FE5A07E5DE"/>
                                      </w:placeholder>
                                      <w:dataBinding w:prefixMappings="xmlns:ns0='http://purl.org/dc/elements/1.1/' xmlns:ns1='http://schemas.openxmlformats.org/package/2006/metadata/core-properties' " w:xpath="/ns1:coreProperties[1]/ns0:title[1]" w:storeItemID="{6C3C8BC8-F283-45AE-878A-BAB7291924A1}"/>
                                      <w:text/>
                                    </w:sdtPr>
                                    <w:sdtEndPr/>
                                    <w:sdtContent>
                                      <w:r w:rsidR="001F18F4" w:rsidRPr="00681FD5">
                                        <w:rPr>
                                          <w:rFonts w:ascii="Georgia" w:hAnsi="Georgia"/>
                                          <w:color w:val="FFFFFF" w:themeColor="background1"/>
                                          <w:sz w:val="96"/>
                                          <w:szCs w:val="96"/>
                                        </w:rPr>
                                        <w:t>SMART WEARABLE ACCESSORIES</w:t>
                                      </w:r>
                                    </w:sdtContent>
                                  </w:sdt>
                                </w:p>
                                <w:p w14:paraId="6DD3601F" w14:textId="77777777" w:rsidR="001F18F4" w:rsidRPr="00681FD5" w:rsidRDefault="00A17C9E">
                                  <w:pPr>
                                    <w:pStyle w:val="NoSpacing"/>
                                    <w:spacing w:before="240"/>
                                    <w:ind w:left="720" w:right="720"/>
                                    <w:rPr>
                                      <w:rFonts w:ascii="Georgia" w:hAnsi="Georgia"/>
                                      <w:color w:val="FFFFFF" w:themeColor="background1"/>
                                      <w:sz w:val="32"/>
                                      <w:szCs w:val="32"/>
                                    </w:rPr>
                                  </w:pPr>
                                  <w:sdt>
                                    <w:sdtPr>
                                      <w:rPr>
                                        <w:rFonts w:ascii="Georgia" w:hAnsi="Georgia"/>
                                        <w:color w:val="FFFFFF" w:themeColor="background1"/>
                                        <w:sz w:val="32"/>
                                        <w:szCs w:val="32"/>
                                      </w:rPr>
                                      <w:alias w:val="Subtitle"/>
                                      <w:tag w:val=""/>
                                      <w:id w:val="487606093"/>
                                      <w:placeholder>
                                        <w:docPart w:val="21A93CE1760845B4B0D11D076854F4B6"/>
                                      </w:placeholder>
                                      <w:dataBinding w:prefixMappings="xmlns:ns0='http://purl.org/dc/elements/1.1/' xmlns:ns1='http://schemas.openxmlformats.org/package/2006/metadata/core-properties' " w:xpath="/ns1:coreProperties[1]/ns0:subject[1]" w:storeItemID="{6C3C8BC8-F283-45AE-878A-BAB7291924A1}"/>
                                      <w:text/>
                                    </w:sdtPr>
                                    <w:sdtEndPr/>
                                    <w:sdtContent>
                                      <w:r w:rsidR="001F18F4" w:rsidRPr="00681FD5">
                                        <w:rPr>
                                          <w:rFonts w:ascii="Georgia" w:hAnsi="Georgia"/>
                                          <w:color w:val="FFFFFF" w:themeColor="background1"/>
                                          <w:sz w:val="32"/>
                                          <w:szCs w:val="32"/>
                                          <w:lang w:val="en-ZA"/>
                                        </w:rPr>
                                        <w:t>COMPUTER APPLICATION TECHNOLOGY</w:t>
                                      </w:r>
                                    </w:sdtContent>
                                  </w:sdt>
                                </w:p>
                                <w:p w14:paraId="611B6FE2" w14:textId="77777777" w:rsidR="001F18F4" w:rsidRPr="00681FD5" w:rsidRDefault="001F18F4">
                                  <w:pPr>
                                    <w:pStyle w:val="NoSpacing"/>
                                    <w:spacing w:before="240"/>
                                    <w:ind w:left="720" w:right="720"/>
                                    <w:rPr>
                                      <w:rFonts w:ascii="Georgia" w:hAnsi="Georgia"/>
                                      <w:color w:val="FFFFFF" w:themeColor="background1"/>
                                      <w:sz w:val="32"/>
                                      <w:szCs w:val="32"/>
                                    </w:rPr>
                                  </w:pPr>
                                  <w:r w:rsidRPr="00681FD5">
                                    <w:rPr>
                                      <w:rFonts w:ascii="Georgia" w:hAnsi="Georgia"/>
                                      <w:color w:val="FFFFFF" w:themeColor="background1"/>
                                      <w:sz w:val="32"/>
                                      <w:szCs w:val="32"/>
                                    </w:rPr>
                                    <w:t>Sir Baloyi</w:t>
                                  </w:r>
                                </w:p>
                                <w:p w14:paraId="74A01D38" w14:textId="77777777" w:rsidR="001F18F4" w:rsidRPr="00681FD5" w:rsidRDefault="001F18F4">
                                  <w:pPr>
                                    <w:pStyle w:val="NoSpacing"/>
                                    <w:spacing w:before="240"/>
                                    <w:ind w:left="720" w:right="720"/>
                                    <w:rPr>
                                      <w:rFonts w:ascii="Georgia" w:hAnsi="Georgia"/>
                                      <w:color w:val="FFFFFF" w:themeColor="background1"/>
                                      <w:sz w:val="32"/>
                                      <w:szCs w:val="32"/>
                                    </w:rPr>
                                  </w:pPr>
                                  <w:r w:rsidRPr="00681FD5">
                                    <w:rPr>
                                      <w:rFonts w:ascii="Georgia" w:hAnsi="Georgia"/>
                                      <w:color w:val="FFFFFF" w:themeColor="background1"/>
                                      <w:sz w:val="32"/>
                                      <w:szCs w:val="32"/>
                                    </w:rPr>
                                    <w:t>ENCS</w:t>
                                  </w:r>
                                </w:p>
                              </w:tc>
                            </w:tr>
                            <w:tr w:rsidR="001F18F4" w14:paraId="7BAEC939"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580"/>
                                    <w:gridCol w:w="3579"/>
                                    <w:gridCol w:w="3581"/>
                                  </w:tblGrid>
                                  <w:tr w:rsidR="001F18F4" w14:paraId="066D77B3" w14:textId="77777777" w:rsidTr="0053210E">
                                    <w:trPr>
                                      <w:trHeight w:hRule="exact" w:val="720"/>
                                    </w:trPr>
                                    <w:tc>
                                      <w:tcPr>
                                        <w:tcW w:w="3590" w:type="dxa"/>
                                        <w:shd w:val="clear" w:color="auto" w:fill="6632B2"/>
                                        <w:vAlign w:val="center"/>
                                      </w:tcPr>
                                      <w:p w14:paraId="097CFE92" w14:textId="77777777" w:rsidR="001F18F4" w:rsidRPr="00681FD5" w:rsidRDefault="00A17C9E">
                                        <w:pPr>
                                          <w:pStyle w:val="NoSpacing"/>
                                          <w:ind w:left="720" w:right="144"/>
                                          <w:rPr>
                                            <w:rFonts w:ascii="Georgia" w:hAnsi="Georgia"/>
                                            <w:color w:val="FFFFFF" w:themeColor="background1"/>
                                          </w:rPr>
                                        </w:pPr>
                                        <w:sdt>
                                          <w:sdtPr>
                                            <w:rPr>
                                              <w:rFonts w:ascii="Georgia" w:hAnsi="Georgia"/>
                                              <w:color w:val="FFFFFF" w:themeColor="background1"/>
                                            </w:rPr>
                                            <w:alias w:val="Author"/>
                                            <w:tag w:val=""/>
                                            <w:id w:val="-1323422893"/>
                                            <w:placeholder>
                                              <w:docPart w:val="3E34F667F9C946759C6CE587CB9727E2"/>
                                            </w:placeholder>
                                            <w:dataBinding w:prefixMappings="xmlns:ns0='http://purl.org/dc/elements/1.1/' xmlns:ns1='http://schemas.openxmlformats.org/package/2006/metadata/core-properties' " w:xpath="/ns1:coreProperties[1]/ns0:creator[1]" w:storeItemID="{6C3C8BC8-F283-45AE-878A-BAB7291924A1}"/>
                                            <w:text/>
                                          </w:sdtPr>
                                          <w:sdtEndPr/>
                                          <w:sdtContent>
                                            <w:r w:rsidR="001F18F4" w:rsidRPr="00681FD5">
                                              <w:rPr>
                                                <w:rFonts w:ascii="Georgia" w:hAnsi="Georgia"/>
                                                <w:color w:val="FFFFFF" w:themeColor="background1"/>
                                                <w:lang w:val="en-ZA"/>
                                              </w:rPr>
                                              <w:t>Nesh</w:t>
                                            </w:r>
                                          </w:sdtContent>
                                        </w:sdt>
                                        <w:r w:rsidR="001F18F4" w:rsidRPr="00681FD5">
                                          <w:rPr>
                                            <w:rFonts w:ascii="Georgia" w:hAnsi="Georgia"/>
                                            <w:color w:val="FFFFFF" w:themeColor="background1"/>
                                          </w:rPr>
                                          <w:t xml:space="preserve"> Rachidi</w:t>
                                        </w:r>
                                      </w:p>
                                    </w:tc>
                                    <w:tc>
                                      <w:tcPr>
                                        <w:tcW w:w="3591" w:type="dxa"/>
                                        <w:shd w:val="clear" w:color="auto" w:fill="6632B2"/>
                                        <w:vAlign w:val="center"/>
                                      </w:tcPr>
                                      <w:sdt>
                                        <w:sdtPr>
                                          <w:rPr>
                                            <w:rFonts w:ascii="Georgia" w:hAnsi="Georgia"/>
                                            <w:color w:val="FFFFFF" w:themeColor="background1"/>
                                          </w:rPr>
                                          <w:alias w:val="Date"/>
                                          <w:tag w:val=""/>
                                          <w:id w:val="1579012974"/>
                                          <w:placeholder>
                                            <w:docPart w:val="173C6AE28FDD4775AF778A75831C1C4A"/>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14:paraId="1B3EEB87" w14:textId="77777777" w:rsidR="001F18F4" w:rsidRPr="00681FD5" w:rsidRDefault="001F18F4" w:rsidP="0053210E">
                                            <w:pPr>
                                              <w:pStyle w:val="NoSpacing"/>
                                              <w:ind w:left="144" w:right="144"/>
                                              <w:jc w:val="center"/>
                                              <w:rPr>
                                                <w:rFonts w:ascii="Georgia" w:hAnsi="Georgia"/>
                                                <w:color w:val="FFFFFF" w:themeColor="background1"/>
                                              </w:rPr>
                                            </w:pPr>
                                            <w:r w:rsidRPr="00681FD5">
                                              <w:rPr>
                                                <w:rFonts w:ascii="Georgia" w:hAnsi="Georgia"/>
                                                <w:color w:val="FFFFFF" w:themeColor="background1"/>
                                              </w:rPr>
                                              <w:t>Grade12 2025</w:t>
                                            </w:r>
                                          </w:p>
                                        </w:sdtContent>
                                      </w:sdt>
                                    </w:tc>
                                    <w:sdt>
                                      <w:sdtPr>
                                        <w:rPr>
                                          <w:rFonts w:ascii="Georgia" w:hAnsi="Georgia"/>
                                          <w:color w:val="FFFFFF" w:themeColor="background1"/>
                                        </w:rPr>
                                        <w:alias w:val="Course title"/>
                                        <w:tag w:val=""/>
                                        <w:id w:val="2045170107"/>
                                        <w:placeholder>
                                          <w:docPart w:val="ACAD0F527BA447E2A06D65CE3318FC54"/>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shd w:val="clear" w:color="auto" w:fill="6632B2"/>
                                            <w:vAlign w:val="center"/>
                                          </w:tcPr>
                                          <w:p w14:paraId="57DE4E44" w14:textId="77777777" w:rsidR="001F18F4" w:rsidRDefault="001F18F4">
                                            <w:pPr>
                                              <w:pStyle w:val="NoSpacing"/>
                                              <w:ind w:left="144" w:right="720"/>
                                              <w:jc w:val="right"/>
                                              <w:rPr>
                                                <w:color w:val="FFFFFF" w:themeColor="background1"/>
                                              </w:rPr>
                                            </w:pPr>
                                            <w:r>
                                              <w:rPr>
                                                <w:rFonts w:ascii="Georgia" w:hAnsi="Georgia"/>
                                                <w:color w:val="FFFFFF" w:themeColor="background1"/>
                                              </w:rPr>
                                              <w:t>CAT PAT Phase 2</w:t>
                                            </w:r>
                                          </w:p>
                                        </w:tc>
                                      </w:sdtContent>
                                    </w:sdt>
                                  </w:tr>
                                </w:tbl>
                                <w:p w14:paraId="3095BE35" w14:textId="77777777" w:rsidR="001F18F4" w:rsidRDefault="001F18F4"/>
                              </w:tc>
                            </w:tr>
                          </w:tbl>
                          <w:p w14:paraId="7B6A84F7" w14:textId="77777777" w:rsidR="001F18F4" w:rsidRDefault="001F18F4"/>
                          <w:p w14:paraId="407C0246" w14:textId="77777777" w:rsidR="001F18F4" w:rsidRDefault="001F18F4"/>
                          <w:tbl>
                            <w:tblPr>
                              <w:tblW w:w="5000" w:type="pct"/>
                              <w:tblCellMar>
                                <w:left w:w="0" w:type="dxa"/>
                                <w:right w:w="0" w:type="dxa"/>
                              </w:tblCellMar>
                              <w:tblLook w:val="04A0" w:firstRow="1" w:lastRow="0" w:firstColumn="1" w:lastColumn="0" w:noHBand="0" w:noVBand="1"/>
                              <w:tblDescription w:val="Cover page layout"/>
                            </w:tblPr>
                            <w:tblGrid>
                              <w:gridCol w:w="10706"/>
                            </w:tblGrid>
                            <w:tr w:rsidR="001F18F4" w14:paraId="00E6FFF0" w14:textId="77777777">
                              <w:trPr>
                                <w:trHeight w:hRule="exact" w:val="9360"/>
                              </w:trPr>
                              <w:tc>
                                <w:tcPr>
                                  <w:tcW w:w="9350" w:type="dxa"/>
                                </w:tcPr>
                                <w:p w14:paraId="4B79CCBE" w14:textId="2C251269" w:rsidR="001F18F4" w:rsidRDefault="001F18F4" w:rsidP="00C55A1B">
                                  <w:pPr>
                                    <w:pStyle w:val="Caption"/>
                                  </w:pPr>
                                  <w:bookmarkStart w:id="1" w:name="_Toc204355064"/>
                                  <w:r>
                                    <w:t xml:space="preserve">Figure </w:t>
                                  </w:r>
                                  <w:r w:rsidR="00A17C9E">
                                    <w:fldChar w:fldCharType="begin"/>
                                  </w:r>
                                  <w:r w:rsidR="00A17C9E">
                                    <w:instrText xml:space="preserve"> SEQ Figure \* ARABIC </w:instrText>
                                  </w:r>
                                  <w:r w:rsidR="00A17C9E">
                                    <w:fldChar w:fldCharType="separate"/>
                                  </w:r>
                                  <w:r>
                                    <w:rPr>
                                      <w:noProof/>
                                    </w:rPr>
                                    <w:t>2</w:t>
                                  </w:r>
                                  <w:r w:rsidR="00A17C9E">
                                    <w:rPr>
                                      <w:noProof/>
                                    </w:rPr>
                                    <w:fldChar w:fldCharType="end"/>
                                  </w:r>
                                  <w:r>
                                    <w:t xml:space="preserve"> Mind map of integration between </w:t>
                                  </w:r>
                                  <w:r w:rsidR="00CE4AC3">
                                    <w:t>applications Figure</w:t>
                                  </w:r>
                                  <w:r>
                                    <w:t xml:space="preserve"> </w:t>
                                  </w:r>
                                  <w:r w:rsidR="00A17C9E">
                                    <w:fldChar w:fldCharType="begin"/>
                                  </w:r>
                                  <w:r w:rsidR="00A17C9E">
                                    <w:instrText xml:space="preserve"> SEQ Figure \* ARABIC </w:instrText>
                                  </w:r>
                                  <w:r w:rsidR="00A17C9E">
                                    <w:fldChar w:fldCharType="separate"/>
                                  </w:r>
                                  <w:r>
                                    <w:rPr>
                                      <w:noProof/>
                                    </w:rPr>
                                    <w:t>1</w:t>
                                  </w:r>
                                  <w:r w:rsidR="00A17C9E">
                                    <w:rPr>
                                      <w:noProof/>
                                    </w:rPr>
                                    <w:fldChar w:fldCharType="end"/>
                                  </w:r>
                                  <w:r>
                                    <w:t xml:space="preserve"> A picture showing examples of smart accessories</w:t>
                                  </w:r>
                                  <w:bookmarkEnd w:id="1"/>
                                </w:p>
                                <w:p w14:paraId="1AB084E5" w14:textId="77777777" w:rsidR="001F18F4" w:rsidRDefault="001F18F4"/>
                              </w:tc>
                            </w:tr>
                            <w:tr w:rsidR="001F18F4" w14:paraId="17DC6283" w14:textId="77777777">
                              <w:trPr>
                                <w:trHeight w:hRule="exact" w:val="4320"/>
                              </w:trPr>
                              <w:tc>
                                <w:tcPr>
                                  <w:tcW w:w="9350" w:type="dxa"/>
                                  <w:shd w:val="clear" w:color="auto" w:fill="44546A" w:themeFill="text2"/>
                                  <w:vAlign w:val="center"/>
                                </w:tcPr>
                                <w:p w14:paraId="38F55D40" w14:textId="77777777" w:rsidR="001F18F4" w:rsidRDefault="00A17C9E">
                                  <w:pPr>
                                    <w:pStyle w:val="NoSpacing"/>
                                    <w:spacing w:before="200" w:line="216" w:lineRule="auto"/>
                                    <w:ind w:left="720" w:right="720"/>
                                    <w:rPr>
                                      <w:rFonts w:asciiTheme="majorHAnsi" w:hAnsiTheme="majorHAnsi"/>
                                      <w:color w:val="FFFFFF" w:themeColor="background1"/>
                                      <w:sz w:val="96"/>
                                      <w:szCs w:val="96"/>
                                    </w:rPr>
                                  </w:pPr>
                                  <w:sdt>
                                    <w:sdtPr>
                                      <w:rPr>
                                        <w:rFonts w:ascii="Georgia" w:hAnsi="Georgia"/>
                                        <w:color w:val="FFFFFF" w:themeColor="background1"/>
                                        <w:sz w:val="96"/>
                                        <w:szCs w:val="96"/>
                                      </w:rPr>
                                      <w:alias w:val="Title"/>
                                      <w:tag w:val=""/>
                                      <w:id w:val="739824258"/>
                                      <w:placeholder>
                                        <w:docPart w:val="8FB515970ADB4004B24279FE5A07E5DE"/>
                                      </w:placeholder>
                                      <w:dataBinding w:prefixMappings="xmlns:ns0='http://purl.org/dc/elements/1.1/' xmlns:ns1='http://schemas.openxmlformats.org/package/2006/metadata/core-properties' " w:xpath="/ns1:coreProperties[1]/ns0:title[1]" w:storeItemID="{6C3C8BC8-F283-45AE-878A-BAB7291924A1}"/>
                                      <w:text/>
                                    </w:sdtPr>
                                    <w:sdtEndPr/>
                                    <w:sdtContent>
                                      <w:r w:rsidR="001F18F4" w:rsidRPr="00681FD5">
                                        <w:rPr>
                                          <w:rFonts w:ascii="Georgia" w:hAnsi="Georgia"/>
                                          <w:color w:val="FFFFFF" w:themeColor="background1"/>
                                          <w:sz w:val="96"/>
                                          <w:szCs w:val="96"/>
                                        </w:rPr>
                                        <w:t>SMART WEARABLE ACCESSORIES</w:t>
                                      </w:r>
                                    </w:sdtContent>
                                  </w:sdt>
                                </w:p>
                                <w:p w14:paraId="38072988" w14:textId="77777777" w:rsidR="001F18F4" w:rsidRPr="00681FD5" w:rsidRDefault="00A17C9E">
                                  <w:pPr>
                                    <w:pStyle w:val="NoSpacing"/>
                                    <w:spacing w:before="240"/>
                                    <w:ind w:left="720" w:right="720"/>
                                    <w:rPr>
                                      <w:rFonts w:ascii="Georgia" w:hAnsi="Georgia"/>
                                      <w:color w:val="FFFFFF" w:themeColor="background1"/>
                                      <w:sz w:val="32"/>
                                      <w:szCs w:val="32"/>
                                    </w:rPr>
                                  </w:pPr>
                                  <w:sdt>
                                    <w:sdtPr>
                                      <w:rPr>
                                        <w:rFonts w:ascii="Georgia" w:hAnsi="Georgia"/>
                                        <w:color w:val="FFFFFF" w:themeColor="background1"/>
                                        <w:sz w:val="32"/>
                                        <w:szCs w:val="32"/>
                                      </w:rPr>
                                      <w:alias w:val="Subtitle"/>
                                      <w:tag w:val=""/>
                                      <w:id w:val="1143089448"/>
                                      <w:placeholder>
                                        <w:docPart w:val="21A93CE1760845B4B0D11D076854F4B6"/>
                                      </w:placeholder>
                                      <w:dataBinding w:prefixMappings="xmlns:ns0='http://purl.org/dc/elements/1.1/' xmlns:ns1='http://schemas.openxmlformats.org/package/2006/metadata/core-properties' " w:xpath="/ns1:coreProperties[1]/ns0:subject[1]" w:storeItemID="{6C3C8BC8-F283-45AE-878A-BAB7291924A1}"/>
                                      <w:text/>
                                    </w:sdtPr>
                                    <w:sdtEndPr/>
                                    <w:sdtContent>
                                      <w:r w:rsidR="001F18F4" w:rsidRPr="00681FD5">
                                        <w:rPr>
                                          <w:rFonts w:ascii="Georgia" w:hAnsi="Georgia"/>
                                          <w:color w:val="FFFFFF" w:themeColor="background1"/>
                                          <w:sz w:val="32"/>
                                          <w:szCs w:val="32"/>
                                          <w:lang w:val="en-ZA"/>
                                        </w:rPr>
                                        <w:t>COMPUTER APPLICATION TECHNOLOGY</w:t>
                                      </w:r>
                                    </w:sdtContent>
                                  </w:sdt>
                                </w:p>
                                <w:p w14:paraId="05D11E14" w14:textId="77777777" w:rsidR="001F18F4" w:rsidRPr="00681FD5" w:rsidRDefault="001F18F4">
                                  <w:pPr>
                                    <w:pStyle w:val="NoSpacing"/>
                                    <w:spacing w:before="240"/>
                                    <w:ind w:left="720" w:right="720"/>
                                    <w:rPr>
                                      <w:rFonts w:ascii="Georgia" w:hAnsi="Georgia"/>
                                      <w:color w:val="FFFFFF" w:themeColor="background1"/>
                                      <w:sz w:val="32"/>
                                      <w:szCs w:val="32"/>
                                    </w:rPr>
                                  </w:pPr>
                                  <w:r w:rsidRPr="00681FD5">
                                    <w:rPr>
                                      <w:rFonts w:ascii="Georgia" w:hAnsi="Georgia"/>
                                      <w:color w:val="FFFFFF" w:themeColor="background1"/>
                                      <w:sz w:val="32"/>
                                      <w:szCs w:val="32"/>
                                    </w:rPr>
                                    <w:t>Sir Baloyi</w:t>
                                  </w:r>
                                </w:p>
                                <w:p w14:paraId="427B864F" w14:textId="77777777" w:rsidR="001F18F4" w:rsidRPr="00681FD5" w:rsidRDefault="001F18F4">
                                  <w:pPr>
                                    <w:pStyle w:val="NoSpacing"/>
                                    <w:spacing w:before="240"/>
                                    <w:ind w:left="720" w:right="720"/>
                                    <w:rPr>
                                      <w:rFonts w:ascii="Georgia" w:hAnsi="Georgia"/>
                                      <w:color w:val="FFFFFF" w:themeColor="background1"/>
                                      <w:sz w:val="32"/>
                                      <w:szCs w:val="32"/>
                                    </w:rPr>
                                  </w:pPr>
                                  <w:r w:rsidRPr="00681FD5">
                                    <w:rPr>
                                      <w:rFonts w:ascii="Georgia" w:hAnsi="Georgia"/>
                                      <w:color w:val="FFFFFF" w:themeColor="background1"/>
                                      <w:sz w:val="32"/>
                                      <w:szCs w:val="32"/>
                                    </w:rPr>
                                    <w:t>ENCS</w:t>
                                  </w:r>
                                </w:p>
                              </w:tc>
                            </w:tr>
                            <w:tr w:rsidR="001F18F4" w14:paraId="24BECC51"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570"/>
                                    <w:gridCol w:w="3566"/>
                                    <w:gridCol w:w="3570"/>
                                  </w:tblGrid>
                                  <w:tr w:rsidR="001F18F4" w14:paraId="2AD959A9" w14:textId="77777777" w:rsidTr="0053210E">
                                    <w:trPr>
                                      <w:trHeight w:hRule="exact" w:val="720"/>
                                    </w:trPr>
                                    <w:tc>
                                      <w:tcPr>
                                        <w:tcW w:w="3590" w:type="dxa"/>
                                        <w:shd w:val="clear" w:color="auto" w:fill="6632B2"/>
                                        <w:vAlign w:val="center"/>
                                      </w:tcPr>
                                      <w:p w14:paraId="7CBBFEF2" w14:textId="77777777" w:rsidR="001F18F4" w:rsidRPr="00681FD5" w:rsidRDefault="00A17C9E">
                                        <w:pPr>
                                          <w:pStyle w:val="NoSpacing"/>
                                          <w:ind w:left="720" w:right="144"/>
                                          <w:rPr>
                                            <w:rFonts w:ascii="Georgia" w:hAnsi="Georgia"/>
                                            <w:color w:val="FFFFFF" w:themeColor="background1"/>
                                          </w:rPr>
                                        </w:pPr>
                                        <w:sdt>
                                          <w:sdtPr>
                                            <w:rPr>
                                              <w:rFonts w:ascii="Georgia" w:hAnsi="Georgia"/>
                                              <w:color w:val="FFFFFF" w:themeColor="background1"/>
                                            </w:rPr>
                                            <w:alias w:val="Author"/>
                                            <w:tag w:val=""/>
                                            <w:id w:val="942812742"/>
                                            <w:placeholder>
                                              <w:docPart w:val="3E34F667F9C946759C6CE587CB9727E2"/>
                                            </w:placeholder>
                                            <w:dataBinding w:prefixMappings="xmlns:ns0='http://purl.org/dc/elements/1.1/' xmlns:ns1='http://schemas.openxmlformats.org/package/2006/metadata/core-properties' " w:xpath="/ns1:coreProperties[1]/ns0:creator[1]" w:storeItemID="{6C3C8BC8-F283-45AE-878A-BAB7291924A1}"/>
                                            <w:text/>
                                          </w:sdtPr>
                                          <w:sdtEndPr/>
                                          <w:sdtContent>
                                            <w:r w:rsidR="001F18F4" w:rsidRPr="00681FD5">
                                              <w:rPr>
                                                <w:rFonts w:ascii="Georgia" w:hAnsi="Georgia"/>
                                                <w:color w:val="FFFFFF" w:themeColor="background1"/>
                                                <w:lang w:val="en-ZA"/>
                                              </w:rPr>
                                              <w:t>Nesh</w:t>
                                            </w:r>
                                          </w:sdtContent>
                                        </w:sdt>
                                        <w:r w:rsidR="001F18F4" w:rsidRPr="00681FD5">
                                          <w:rPr>
                                            <w:rFonts w:ascii="Georgia" w:hAnsi="Georgia"/>
                                            <w:color w:val="FFFFFF" w:themeColor="background1"/>
                                          </w:rPr>
                                          <w:t xml:space="preserve"> Rachidi</w:t>
                                        </w:r>
                                      </w:p>
                                    </w:tc>
                                    <w:tc>
                                      <w:tcPr>
                                        <w:tcW w:w="3591" w:type="dxa"/>
                                        <w:shd w:val="clear" w:color="auto" w:fill="6632B2"/>
                                        <w:vAlign w:val="center"/>
                                      </w:tcPr>
                                      <w:sdt>
                                        <w:sdtPr>
                                          <w:rPr>
                                            <w:rFonts w:ascii="Georgia" w:hAnsi="Georgia"/>
                                            <w:color w:val="FFFFFF" w:themeColor="background1"/>
                                          </w:rPr>
                                          <w:alias w:val="Date"/>
                                          <w:tag w:val=""/>
                                          <w:id w:val="748164578"/>
                                          <w:placeholder>
                                            <w:docPart w:val="173C6AE28FDD4775AF778A75831C1C4A"/>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14:paraId="5330956E" w14:textId="77777777" w:rsidR="001F18F4" w:rsidRPr="00681FD5" w:rsidRDefault="001F18F4" w:rsidP="0053210E">
                                            <w:pPr>
                                              <w:pStyle w:val="NoSpacing"/>
                                              <w:ind w:left="144" w:right="144"/>
                                              <w:jc w:val="center"/>
                                              <w:rPr>
                                                <w:rFonts w:ascii="Georgia" w:hAnsi="Georgia"/>
                                                <w:color w:val="FFFFFF" w:themeColor="background1"/>
                                              </w:rPr>
                                            </w:pPr>
                                            <w:r w:rsidRPr="00681FD5">
                                              <w:rPr>
                                                <w:rFonts w:ascii="Georgia" w:hAnsi="Georgia"/>
                                                <w:color w:val="FFFFFF" w:themeColor="background1"/>
                                              </w:rPr>
                                              <w:t>Grade12 2025</w:t>
                                            </w:r>
                                          </w:p>
                                        </w:sdtContent>
                                      </w:sdt>
                                    </w:tc>
                                    <w:sdt>
                                      <w:sdtPr>
                                        <w:rPr>
                                          <w:rFonts w:ascii="Georgia" w:hAnsi="Georgia"/>
                                          <w:color w:val="FFFFFF" w:themeColor="background1"/>
                                        </w:rPr>
                                        <w:alias w:val="Course title"/>
                                        <w:tag w:val=""/>
                                        <w:id w:val="-15923909"/>
                                        <w:placeholder>
                                          <w:docPart w:val="ACAD0F527BA447E2A06D65CE3318FC54"/>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shd w:val="clear" w:color="auto" w:fill="6632B2"/>
                                            <w:vAlign w:val="center"/>
                                          </w:tcPr>
                                          <w:p w14:paraId="09E17F32" w14:textId="77777777" w:rsidR="001F18F4" w:rsidRDefault="001F18F4">
                                            <w:pPr>
                                              <w:pStyle w:val="NoSpacing"/>
                                              <w:ind w:left="144" w:right="720"/>
                                              <w:jc w:val="right"/>
                                              <w:rPr>
                                                <w:color w:val="FFFFFF" w:themeColor="background1"/>
                                              </w:rPr>
                                            </w:pPr>
                                            <w:r>
                                              <w:rPr>
                                                <w:rFonts w:ascii="Georgia" w:hAnsi="Georgia"/>
                                                <w:color w:val="FFFFFF" w:themeColor="background1"/>
                                              </w:rPr>
                                              <w:t>CAT PAT Phase 2</w:t>
                                            </w:r>
                                          </w:p>
                                        </w:tc>
                                      </w:sdtContent>
                                    </w:sdt>
                                  </w:tr>
                                </w:tbl>
                                <w:p w14:paraId="6F518095" w14:textId="77777777" w:rsidR="001F18F4" w:rsidRDefault="001F18F4"/>
                              </w:tc>
                            </w:tr>
                          </w:tbl>
                          <w:p w14:paraId="46B10063" w14:textId="77777777" w:rsidR="001F18F4" w:rsidRDefault="001F18F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0734348" id="_x0000_t202" coordsize="21600,21600" o:spt="202" path="m,l,21600r21600,l21600,xe">
                <v:stroke joinstyle="miter"/>
                <v:path gradientshapeok="t" o:connecttype="rect"/>
              </v:shapetype>
              <v:shape id="Text Box 1" o:spid="_x0000_s1026" type="#_x0000_t202" alt="Cover page layout" style="position:absolute;left:0;text-align:left;margin-left:27.65pt;margin-top:61.1pt;width:535.8pt;height:731.7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740"/>
                      </w:tblGrid>
                      <w:tr w:rsidR="001F18F4" w14:paraId="1A313FE7" w14:textId="77777777">
                        <w:trPr>
                          <w:trHeight w:hRule="exact" w:val="9360"/>
                        </w:trPr>
                        <w:tc>
                          <w:tcPr>
                            <w:tcW w:w="9350" w:type="dxa"/>
                          </w:tcPr>
                          <w:p w14:paraId="23032A48" w14:textId="77777777" w:rsidR="001F18F4" w:rsidRDefault="001F18F4" w:rsidP="00C55A1B">
                            <w:r>
                              <w:rPr>
                                <w:noProof/>
                                <w:lang w:eastAsia="en-ZA"/>
                              </w:rPr>
                              <w:drawing>
                                <wp:inline distT="0" distB="0" distL="0" distR="0" wp14:anchorId="0576DD1F" wp14:editId="3C0DA58F">
                                  <wp:extent cx="6815470" cy="6129995"/>
                                  <wp:effectExtent l="0" t="0" r="4445" b="4445"/>
                                  <wp:docPr id="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9">
                                            <a:extLst>
                                              <a:ext uri="{28A0092B-C50C-407E-A947-70E740481C1C}">
                                                <a14:useLocalDpi xmlns:a14="http://schemas.microsoft.com/office/drawing/2010/main" val="0"/>
                                              </a:ext>
                                            </a:extLst>
                                          </a:blip>
                                          <a:stretch>
                                            <a:fillRect/>
                                          </a:stretch>
                                        </pic:blipFill>
                                        <pic:spPr bwMode="auto">
                                          <a:xfrm>
                                            <a:off x="0" y="0"/>
                                            <a:ext cx="6828708" cy="6141902"/>
                                          </a:xfrm>
                                          <a:prstGeom prst="rect">
                                            <a:avLst/>
                                          </a:prstGeom>
                                          <a:ln>
                                            <a:noFill/>
                                          </a:ln>
                                          <a:extLst>
                                            <a:ext uri="{53640926-AAD7-44D8-BBD7-CCE9431645EC}">
                                              <a14:shadowObscured xmlns:a14="http://schemas.microsoft.com/office/drawing/2010/main"/>
                                            </a:ext>
                                          </a:extLst>
                                        </pic:spPr>
                                      </pic:pic>
                                    </a:graphicData>
                                  </a:graphic>
                                </wp:inline>
                              </w:drawing>
                            </w:r>
                          </w:p>
                          <w:p w14:paraId="2A67A4B7" w14:textId="4769D7A8" w:rsidR="001F18F4" w:rsidRDefault="001F18F4" w:rsidP="00C55A1B">
                            <w:pPr>
                              <w:pStyle w:val="Caption"/>
                            </w:pPr>
                            <w:bookmarkStart w:id="2" w:name="_Toc204355063"/>
                            <w:r>
                              <w:t xml:space="preserve">Figure </w:t>
                            </w:r>
                            <w:r w:rsidR="00A17C9E">
                              <w:fldChar w:fldCharType="begin"/>
                            </w:r>
                            <w:r w:rsidR="00A17C9E">
                              <w:instrText xml:space="preserve"> SEQ Figure \* ARABIC </w:instrText>
                            </w:r>
                            <w:r w:rsidR="00A17C9E">
                              <w:fldChar w:fldCharType="separate"/>
                            </w:r>
                            <w:r>
                              <w:rPr>
                                <w:noProof/>
                              </w:rPr>
                              <w:t>1</w:t>
                            </w:r>
                            <w:r w:rsidR="00A17C9E">
                              <w:rPr>
                                <w:noProof/>
                              </w:rPr>
                              <w:fldChar w:fldCharType="end"/>
                            </w:r>
                            <w:r>
                              <w:t xml:space="preserve"> A picture showing examples of smart accessories</w:t>
                            </w:r>
                            <w:bookmarkEnd w:id="2"/>
                          </w:p>
                          <w:p w14:paraId="6526BD18" w14:textId="77777777" w:rsidR="001F18F4" w:rsidRDefault="001F18F4"/>
                        </w:tc>
                      </w:tr>
                      <w:tr w:rsidR="001F18F4" w14:paraId="3D8DF1AB" w14:textId="77777777">
                        <w:trPr>
                          <w:trHeight w:hRule="exact" w:val="4320"/>
                        </w:trPr>
                        <w:tc>
                          <w:tcPr>
                            <w:tcW w:w="9350" w:type="dxa"/>
                            <w:shd w:val="clear" w:color="auto" w:fill="44546A" w:themeFill="text2"/>
                            <w:vAlign w:val="center"/>
                          </w:tcPr>
                          <w:p w14:paraId="6E6D2FE5" w14:textId="77777777" w:rsidR="001F18F4" w:rsidRDefault="00A17C9E">
                            <w:pPr>
                              <w:pStyle w:val="NoSpacing"/>
                              <w:spacing w:before="200" w:line="216" w:lineRule="auto"/>
                              <w:ind w:left="720" w:right="720"/>
                              <w:rPr>
                                <w:rFonts w:asciiTheme="majorHAnsi" w:hAnsiTheme="majorHAnsi"/>
                                <w:color w:val="FFFFFF" w:themeColor="background1"/>
                                <w:sz w:val="96"/>
                                <w:szCs w:val="96"/>
                              </w:rPr>
                            </w:pPr>
                            <w:sdt>
                              <w:sdtPr>
                                <w:rPr>
                                  <w:rFonts w:ascii="Georgia" w:hAnsi="Georgia"/>
                                  <w:color w:val="FFFFFF" w:themeColor="background1"/>
                                  <w:sz w:val="96"/>
                                  <w:szCs w:val="96"/>
                                </w:rPr>
                                <w:alias w:val="Title"/>
                                <w:tag w:val=""/>
                                <w:id w:val="-1249951914"/>
                                <w:placeholder>
                                  <w:docPart w:val="8FB515970ADB4004B24279FE5A07E5DE"/>
                                </w:placeholder>
                                <w:dataBinding w:prefixMappings="xmlns:ns0='http://purl.org/dc/elements/1.1/' xmlns:ns1='http://schemas.openxmlformats.org/package/2006/metadata/core-properties' " w:xpath="/ns1:coreProperties[1]/ns0:title[1]" w:storeItemID="{6C3C8BC8-F283-45AE-878A-BAB7291924A1}"/>
                                <w:text/>
                              </w:sdtPr>
                              <w:sdtEndPr/>
                              <w:sdtContent>
                                <w:r w:rsidR="001F18F4" w:rsidRPr="00681FD5">
                                  <w:rPr>
                                    <w:rFonts w:ascii="Georgia" w:hAnsi="Georgia"/>
                                    <w:color w:val="FFFFFF" w:themeColor="background1"/>
                                    <w:sz w:val="96"/>
                                    <w:szCs w:val="96"/>
                                  </w:rPr>
                                  <w:t>SMART WEARABLE ACCESSORIES</w:t>
                                </w:r>
                              </w:sdtContent>
                            </w:sdt>
                          </w:p>
                          <w:p w14:paraId="6DD3601F" w14:textId="77777777" w:rsidR="001F18F4" w:rsidRPr="00681FD5" w:rsidRDefault="00A17C9E">
                            <w:pPr>
                              <w:pStyle w:val="NoSpacing"/>
                              <w:spacing w:before="240"/>
                              <w:ind w:left="720" w:right="720"/>
                              <w:rPr>
                                <w:rFonts w:ascii="Georgia" w:hAnsi="Georgia"/>
                                <w:color w:val="FFFFFF" w:themeColor="background1"/>
                                <w:sz w:val="32"/>
                                <w:szCs w:val="32"/>
                              </w:rPr>
                            </w:pPr>
                            <w:sdt>
                              <w:sdtPr>
                                <w:rPr>
                                  <w:rFonts w:ascii="Georgia" w:hAnsi="Georgia"/>
                                  <w:color w:val="FFFFFF" w:themeColor="background1"/>
                                  <w:sz w:val="32"/>
                                  <w:szCs w:val="32"/>
                                </w:rPr>
                                <w:alias w:val="Subtitle"/>
                                <w:tag w:val=""/>
                                <w:id w:val="487606093"/>
                                <w:placeholder>
                                  <w:docPart w:val="21A93CE1760845B4B0D11D076854F4B6"/>
                                </w:placeholder>
                                <w:dataBinding w:prefixMappings="xmlns:ns0='http://purl.org/dc/elements/1.1/' xmlns:ns1='http://schemas.openxmlformats.org/package/2006/metadata/core-properties' " w:xpath="/ns1:coreProperties[1]/ns0:subject[1]" w:storeItemID="{6C3C8BC8-F283-45AE-878A-BAB7291924A1}"/>
                                <w:text/>
                              </w:sdtPr>
                              <w:sdtEndPr/>
                              <w:sdtContent>
                                <w:r w:rsidR="001F18F4" w:rsidRPr="00681FD5">
                                  <w:rPr>
                                    <w:rFonts w:ascii="Georgia" w:hAnsi="Georgia"/>
                                    <w:color w:val="FFFFFF" w:themeColor="background1"/>
                                    <w:sz w:val="32"/>
                                    <w:szCs w:val="32"/>
                                    <w:lang w:val="en-ZA"/>
                                  </w:rPr>
                                  <w:t>COMPUTER APPLICATION TECHNOLOGY</w:t>
                                </w:r>
                              </w:sdtContent>
                            </w:sdt>
                          </w:p>
                          <w:p w14:paraId="611B6FE2" w14:textId="77777777" w:rsidR="001F18F4" w:rsidRPr="00681FD5" w:rsidRDefault="001F18F4">
                            <w:pPr>
                              <w:pStyle w:val="NoSpacing"/>
                              <w:spacing w:before="240"/>
                              <w:ind w:left="720" w:right="720"/>
                              <w:rPr>
                                <w:rFonts w:ascii="Georgia" w:hAnsi="Georgia"/>
                                <w:color w:val="FFFFFF" w:themeColor="background1"/>
                                <w:sz w:val="32"/>
                                <w:szCs w:val="32"/>
                              </w:rPr>
                            </w:pPr>
                            <w:r w:rsidRPr="00681FD5">
                              <w:rPr>
                                <w:rFonts w:ascii="Georgia" w:hAnsi="Georgia"/>
                                <w:color w:val="FFFFFF" w:themeColor="background1"/>
                                <w:sz w:val="32"/>
                                <w:szCs w:val="32"/>
                              </w:rPr>
                              <w:t>Sir Baloyi</w:t>
                            </w:r>
                          </w:p>
                          <w:p w14:paraId="74A01D38" w14:textId="77777777" w:rsidR="001F18F4" w:rsidRPr="00681FD5" w:rsidRDefault="001F18F4">
                            <w:pPr>
                              <w:pStyle w:val="NoSpacing"/>
                              <w:spacing w:before="240"/>
                              <w:ind w:left="720" w:right="720"/>
                              <w:rPr>
                                <w:rFonts w:ascii="Georgia" w:hAnsi="Georgia"/>
                                <w:color w:val="FFFFFF" w:themeColor="background1"/>
                                <w:sz w:val="32"/>
                                <w:szCs w:val="32"/>
                              </w:rPr>
                            </w:pPr>
                            <w:r w:rsidRPr="00681FD5">
                              <w:rPr>
                                <w:rFonts w:ascii="Georgia" w:hAnsi="Georgia"/>
                                <w:color w:val="FFFFFF" w:themeColor="background1"/>
                                <w:sz w:val="32"/>
                                <w:szCs w:val="32"/>
                              </w:rPr>
                              <w:t>ENCS</w:t>
                            </w:r>
                          </w:p>
                        </w:tc>
                      </w:tr>
                      <w:tr w:rsidR="001F18F4" w14:paraId="7BAEC939"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580"/>
                              <w:gridCol w:w="3579"/>
                              <w:gridCol w:w="3581"/>
                            </w:tblGrid>
                            <w:tr w:rsidR="001F18F4" w14:paraId="066D77B3" w14:textId="77777777" w:rsidTr="0053210E">
                              <w:trPr>
                                <w:trHeight w:hRule="exact" w:val="720"/>
                              </w:trPr>
                              <w:tc>
                                <w:tcPr>
                                  <w:tcW w:w="3590" w:type="dxa"/>
                                  <w:shd w:val="clear" w:color="auto" w:fill="6632B2"/>
                                  <w:vAlign w:val="center"/>
                                </w:tcPr>
                                <w:p w14:paraId="097CFE92" w14:textId="77777777" w:rsidR="001F18F4" w:rsidRPr="00681FD5" w:rsidRDefault="00A17C9E">
                                  <w:pPr>
                                    <w:pStyle w:val="NoSpacing"/>
                                    <w:ind w:left="720" w:right="144"/>
                                    <w:rPr>
                                      <w:rFonts w:ascii="Georgia" w:hAnsi="Georgia"/>
                                      <w:color w:val="FFFFFF" w:themeColor="background1"/>
                                    </w:rPr>
                                  </w:pPr>
                                  <w:sdt>
                                    <w:sdtPr>
                                      <w:rPr>
                                        <w:rFonts w:ascii="Georgia" w:hAnsi="Georgia"/>
                                        <w:color w:val="FFFFFF" w:themeColor="background1"/>
                                      </w:rPr>
                                      <w:alias w:val="Author"/>
                                      <w:tag w:val=""/>
                                      <w:id w:val="-1323422893"/>
                                      <w:placeholder>
                                        <w:docPart w:val="3E34F667F9C946759C6CE587CB9727E2"/>
                                      </w:placeholder>
                                      <w:dataBinding w:prefixMappings="xmlns:ns0='http://purl.org/dc/elements/1.1/' xmlns:ns1='http://schemas.openxmlformats.org/package/2006/metadata/core-properties' " w:xpath="/ns1:coreProperties[1]/ns0:creator[1]" w:storeItemID="{6C3C8BC8-F283-45AE-878A-BAB7291924A1}"/>
                                      <w:text/>
                                    </w:sdtPr>
                                    <w:sdtEndPr/>
                                    <w:sdtContent>
                                      <w:r w:rsidR="001F18F4" w:rsidRPr="00681FD5">
                                        <w:rPr>
                                          <w:rFonts w:ascii="Georgia" w:hAnsi="Georgia"/>
                                          <w:color w:val="FFFFFF" w:themeColor="background1"/>
                                          <w:lang w:val="en-ZA"/>
                                        </w:rPr>
                                        <w:t>Nesh</w:t>
                                      </w:r>
                                    </w:sdtContent>
                                  </w:sdt>
                                  <w:r w:rsidR="001F18F4" w:rsidRPr="00681FD5">
                                    <w:rPr>
                                      <w:rFonts w:ascii="Georgia" w:hAnsi="Georgia"/>
                                      <w:color w:val="FFFFFF" w:themeColor="background1"/>
                                    </w:rPr>
                                    <w:t xml:space="preserve"> Rachidi</w:t>
                                  </w:r>
                                </w:p>
                              </w:tc>
                              <w:tc>
                                <w:tcPr>
                                  <w:tcW w:w="3591" w:type="dxa"/>
                                  <w:shd w:val="clear" w:color="auto" w:fill="6632B2"/>
                                  <w:vAlign w:val="center"/>
                                </w:tcPr>
                                <w:sdt>
                                  <w:sdtPr>
                                    <w:rPr>
                                      <w:rFonts w:ascii="Georgia" w:hAnsi="Georgia"/>
                                      <w:color w:val="FFFFFF" w:themeColor="background1"/>
                                    </w:rPr>
                                    <w:alias w:val="Date"/>
                                    <w:tag w:val=""/>
                                    <w:id w:val="1579012974"/>
                                    <w:placeholder>
                                      <w:docPart w:val="173C6AE28FDD4775AF778A75831C1C4A"/>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14:paraId="1B3EEB87" w14:textId="77777777" w:rsidR="001F18F4" w:rsidRPr="00681FD5" w:rsidRDefault="001F18F4" w:rsidP="0053210E">
                                      <w:pPr>
                                        <w:pStyle w:val="NoSpacing"/>
                                        <w:ind w:left="144" w:right="144"/>
                                        <w:jc w:val="center"/>
                                        <w:rPr>
                                          <w:rFonts w:ascii="Georgia" w:hAnsi="Georgia"/>
                                          <w:color w:val="FFFFFF" w:themeColor="background1"/>
                                        </w:rPr>
                                      </w:pPr>
                                      <w:r w:rsidRPr="00681FD5">
                                        <w:rPr>
                                          <w:rFonts w:ascii="Georgia" w:hAnsi="Georgia"/>
                                          <w:color w:val="FFFFFF" w:themeColor="background1"/>
                                        </w:rPr>
                                        <w:t>Grade12 2025</w:t>
                                      </w:r>
                                    </w:p>
                                  </w:sdtContent>
                                </w:sdt>
                              </w:tc>
                              <w:sdt>
                                <w:sdtPr>
                                  <w:rPr>
                                    <w:rFonts w:ascii="Georgia" w:hAnsi="Georgia"/>
                                    <w:color w:val="FFFFFF" w:themeColor="background1"/>
                                  </w:rPr>
                                  <w:alias w:val="Course title"/>
                                  <w:tag w:val=""/>
                                  <w:id w:val="2045170107"/>
                                  <w:placeholder>
                                    <w:docPart w:val="ACAD0F527BA447E2A06D65CE3318FC54"/>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shd w:val="clear" w:color="auto" w:fill="6632B2"/>
                                      <w:vAlign w:val="center"/>
                                    </w:tcPr>
                                    <w:p w14:paraId="57DE4E44" w14:textId="77777777" w:rsidR="001F18F4" w:rsidRDefault="001F18F4">
                                      <w:pPr>
                                        <w:pStyle w:val="NoSpacing"/>
                                        <w:ind w:left="144" w:right="720"/>
                                        <w:jc w:val="right"/>
                                        <w:rPr>
                                          <w:color w:val="FFFFFF" w:themeColor="background1"/>
                                        </w:rPr>
                                      </w:pPr>
                                      <w:r>
                                        <w:rPr>
                                          <w:rFonts w:ascii="Georgia" w:hAnsi="Georgia"/>
                                          <w:color w:val="FFFFFF" w:themeColor="background1"/>
                                        </w:rPr>
                                        <w:t>CAT PAT Phase 2</w:t>
                                      </w:r>
                                    </w:p>
                                  </w:tc>
                                </w:sdtContent>
                              </w:sdt>
                            </w:tr>
                          </w:tbl>
                          <w:p w14:paraId="3095BE35" w14:textId="77777777" w:rsidR="001F18F4" w:rsidRDefault="001F18F4"/>
                        </w:tc>
                      </w:tr>
                    </w:tbl>
                    <w:p w14:paraId="7B6A84F7" w14:textId="77777777" w:rsidR="001F18F4" w:rsidRDefault="001F18F4"/>
                    <w:p w14:paraId="407C0246" w14:textId="77777777" w:rsidR="001F18F4" w:rsidRDefault="001F18F4"/>
                    <w:tbl>
                      <w:tblPr>
                        <w:tblW w:w="5000" w:type="pct"/>
                        <w:tblCellMar>
                          <w:left w:w="0" w:type="dxa"/>
                          <w:right w:w="0" w:type="dxa"/>
                        </w:tblCellMar>
                        <w:tblLook w:val="04A0" w:firstRow="1" w:lastRow="0" w:firstColumn="1" w:lastColumn="0" w:noHBand="0" w:noVBand="1"/>
                        <w:tblDescription w:val="Cover page layout"/>
                      </w:tblPr>
                      <w:tblGrid>
                        <w:gridCol w:w="10706"/>
                      </w:tblGrid>
                      <w:tr w:rsidR="001F18F4" w14:paraId="00E6FFF0" w14:textId="77777777">
                        <w:trPr>
                          <w:trHeight w:hRule="exact" w:val="9360"/>
                        </w:trPr>
                        <w:tc>
                          <w:tcPr>
                            <w:tcW w:w="9350" w:type="dxa"/>
                          </w:tcPr>
                          <w:p w14:paraId="4B79CCBE" w14:textId="2C251269" w:rsidR="001F18F4" w:rsidRDefault="001F18F4" w:rsidP="00C55A1B">
                            <w:pPr>
                              <w:pStyle w:val="Caption"/>
                            </w:pPr>
                            <w:bookmarkStart w:id="3" w:name="_Toc204355064"/>
                            <w:r>
                              <w:t xml:space="preserve">Figure </w:t>
                            </w:r>
                            <w:r w:rsidR="00A17C9E">
                              <w:fldChar w:fldCharType="begin"/>
                            </w:r>
                            <w:r w:rsidR="00A17C9E">
                              <w:instrText xml:space="preserve"> SEQ Figure \* ARABIC </w:instrText>
                            </w:r>
                            <w:r w:rsidR="00A17C9E">
                              <w:fldChar w:fldCharType="separate"/>
                            </w:r>
                            <w:r>
                              <w:rPr>
                                <w:noProof/>
                              </w:rPr>
                              <w:t>2</w:t>
                            </w:r>
                            <w:r w:rsidR="00A17C9E">
                              <w:rPr>
                                <w:noProof/>
                              </w:rPr>
                              <w:fldChar w:fldCharType="end"/>
                            </w:r>
                            <w:r>
                              <w:t xml:space="preserve"> Mind map of integration between </w:t>
                            </w:r>
                            <w:r w:rsidR="00CE4AC3">
                              <w:t>applications Figure</w:t>
                            </w:r>
                            <w:r>
                              <w:t xml:space="preserve"> </w:t>
                            </w:r>
                            <w:r w:rsidR="00A17C9E">
                              <w:fldChar w:fldCharType="begin"/>
                            </w:r>
                            <w:r w:rsidR="00A17C9E">
                              <w:instrText xml:space="preserve"> SEQ Figure \* ARABIC </w:instrText>
                            </w:r>
                            <w:r w:rsidR="00A17C9E">
                              <w:fldChar w:fldCharType="separate"/>
                            </w:r>
                            <w:r>
                              <w:rPr>
                                <w:noProof/>
                              </w:rPr>
                              <w:t>1</w:t>
                            </w:r>
                            <w:r w:rsidR="00A17C9E">
                              <w:rPr>
                                <w:noProof/>
                              </w:rPr>
                              <w:fldChar w:fldCharType="end"/>
                            </w:r>
                            <w:r>
                              <w:t xml:space="preserve"> A picture showing examples of smart accessories</w:t>
                            </w:r>
                            <w:bookmarkEnd w:id="3"/>
                          </w:p>
                          <w:p w14:paraId="1AB084E5" w14:textId="77777777" w:rsidR="001F18F4" w:rsidRDefault="001F18F4"/>
                        </w:tc>
                      </w:tr>
                      <w:tr w:rsidR="001F18F4" w14:paraId="17DC6283" w14:textId="77777777">
                        <w:trPr>
                          <w:trHeight w:hRule="exact" w:val="4320"/>
                        </w:trPr>
                        <w:tc>
                          <w:tcPr>
                            <w:tcW w:w="9350" w:type="dxa"/>
                            <w:shd w:val="clear" w:color="auto" w:fill="44546A" w:themeFill="text2"/>
                            <w:vAlign w:val="center"/>
                          </w:tcPr>
                          <w:p w14:paraId="38F55D40" w14:textId="77777777" w:rsidR="001F18F4" w:rsidRDefault="00A17C9E">
                            <w:pPr>
                              <w:pStyle w:val="NoSpacing"/>
                              <w:spacing w:before="200" w:line="216" w:lineRule="auto"/>
                              <w:ind w:left="720" w:right="720"/>
                              <w:rPr>
                                <w:rFonts w:asciiTheme="majorHAnsi" w:hAnsiTheme="majorHAnsi"/>
                                <w:color w:val="FFFFFF" w:themeColor="background1"/>
                                <w:sz w:val="96"/>
                                <w:szCs w:val="96"/>
                              </w:rPr>
                            </w:pPr>
                            <w:sdt>
                              <w:sdtPr>
                                <w:rPr>
                                  <w:rFonts w:ascii="Georgia" w:hAnsi="Georgia"/>
                                  <w:color w:val="FFFFFF" w:themeColor="background1"/>
                                  <w:sz w:val="96"/>
                                  <w:szCs w:val="96"/>
                                </w:rPr>
                                <w:alias w:val="Title"/>
                                <w:tag w:val=""/>
                                <w:id w:val="739824258"/>
                                <w:placeholder>
                                  <w:docPart w:val="8FB515970ADB4004B24279FE5A07E5DE"/>
                                </w:placeholder>
                                <w:dataBinding w:prefixMappings="xmlns:ns0='http://purl.org/dc/elements/1.1/' xmlns:ns1='http://schemas.openxmlformats.org/package/2006/metadata/core-properties' " w:xpath="/ns1:coreProperties[1]/ns0:title[1]" w:storeItemID="{6C3C8BC8-F283-45AE-878A-BAB7291924A1}"/>
                                <w:text/>
                              </w:sdtPr>
                              <w:sdtEndPr/>
                              <w:sdtContent>
                                <w:r w:rsidR="001F18F4" w:rsidRPr="00681FD5">
                                  <w:rPr>
                                    <w:rFonts w:ascii="Georgia" w:hAnsi="Georgia"/>
                                    <w:color w:val="FFFFFF" w:themeColor="background1"/>
                                    <w:sz w:val="96"/>
                                    <w:szCs w:val="96"/>
                                  </w:rPr>
                                  <w:t>SMART WEARABLE ACCESSORIES</w:t>
                                </w:r>
                              </w:sdtContent>
                            </w:sdt>
                          </w:p>
                          <w:p w14:paraId="38072988" w14:textId="77777777" w:rsidR="001F18F4" w:rsidRPr="00681FD5" w:rsidRDefault="00A17C9E">
                            <w:pPr>
                              <w:pStyle w:val="NoSpacing"/>
                              <w:spacing w:before="240"/>
                              <w:ind w:left="720" w:right="720"/>
                              <w:rPr>
                                <w:rFonts w:ascii="Georgia" w:hAnsi="Georgia"/>
                                <w:color w:val="FFFFFF" w:themeColor="background1"/>
                                <w:sz w:val="32"/>
                                <w:szCs w:val="32"/>
                              </w:rPr>
                            </w:pPr>
                            <w:sdt>
                              <w:sdtPr>
                                <w:rPr>
                                  <w:rFonts w:ascii="Georgia" w:hAnsi="Georgia"/>
                                  <w:color w:val="FFFFFF" w:themeColor="background1"/>
                                  <w:sz w:val="32"/>
                                  <w:szCs w:val="32"/>
                                </w:rPr>
                                <w:alias w:val="Subtitle"/>
                                <w:tag w:val=""/>
                                <w:id w:val="1143089448"/>
                                <w:placeholder>
                                  <w:docPart w:val="21A93CE1760845B4B0D11D076854F4B6"/>
                                </w:placeholder>
                                <w:dataBinding w:prefixMappings="xmlns:ns0='http://purl.org/dc/elements/1.1/' xmlns:ns1='http://schemas.openxmlformats.org/package/2006/metadata/core-properties' " w:xpath="/ns1:coreProperties[1]/ns0:subject[1]" w:storeItemID="{6C3C8BC8-F283-45AE-878A-BAB7291924A1}"/>
                                <w:text/>
                              </w:sdtPr>
                              <w:sdtEndPr/>
                              <w:sdtContent>
                                <w:r w:rsidR="001F18F4" w:rsidRPr="00681FD5">
                                  <w:rPr>
                                    <w:rFonts w:ascii="Georgia" w:hAnsi="Georgia"/>
                                    <w:color w:val="FFFFFF" w:themeColor="background1"/>
                                    <w:sz w:val="32"/>
                                    <w:szCs w:val="32"/>
                                    <w:lang w:val="en-ZA"/>
                                  </w:rPr>
                                  <w:t>COMPUTER APPLICATION TECHNOLOGY</w:t>
                                </w:r>
                              </w:sdtContent>
                            </w:sdt>
                          </w:p>
                          <w:p w14:paraId="05D11E14" w14:textId="77777777" w:rsidR="001F18F4" w:rsidRPr="00681FD5" w:rsidRDefault="001F18F4">
                            <w:pPr>
                              <w:pStyle w:val="NoSpacing"/>
                              <w:spacing w:before="240"/>
                              <w:ind w:left="720" w:right="720"/>
                              <w:rPr>
                                <w:rFonts w:ascii="Georgia" w:hAnsi="Georgia"/>
                                <w:color w:val="FFFFFF" w:themeColor="background1"/>
                                <w:sz w:val="32"/>
                                <w:szCs w:val="32"/>
                              </w:rPr>
                            </w:pPr>
                            <w:r w:rsidRPr="00681FD5">
                              <w:rPr>
                                <w:rFonts w:ascii="Georgia" w:hAnsi="Georgia"/>
                                <w:color w:val="FFFFFF" w:themeColor="background1"/>
                                <w:sz w:val="32"/>
                                <w:szCs w:val="32"/>
                              </w:rPr>
                              <w:t>Sir Baloyi</w:t>
                            </w:r>
                          </w:p>
                          <w:p w14:paraId="427B864F" w14:textId="77777777" w:rsidR="001F18F4" w:rsidRPr="00681FD5" w:rsidRDefault="001F18F4">
                            <w:pPr>
                              <w:pStyle w:val="NoSpacing"/>
                              <w:spacing w:before="240"/>
                              <w:ind w:left="720" w:right="720"/>
                              <w:rPr>
                                <w:rFonts w:ascii="Georgia" w:hAnsi="Georgia"/>
                                <w:color w:val="FFFFFF" w:themeColor="background1"/>
                                <w:sz w:val="32"/>
                                <w:szCs w:val="32"/>
                              </w:rPr>
                            </w:pPr>
                            <w:r w:rsidRPr="00681FD5">
                              <w:rPr>
                                <w:rFonts w:ascii="Georgia" w:hAnsi="Georgia"/>
                                <w:color w:val="FFFFFF" w:themeColor="background1"/>
                                <w:sz w:val="32"/>
                                <w:szCs w:val="32"/>
                              </w:rPr>
                              <w:t>ENCS</w:t>
                            </w:r>
                          </w:p>
                        </w:tc>
                      </w:tr>
                      <w:tr w:rsidR="001F18F4" w14:paraId="24BECC51" w14:textId="77777777">
                        <w:trPr>
                          <w:trHeight w:hRule="exact" w:val="720"/>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570"/>
                              <w:gridCol w:w="3566"/>
                              <w:gridCol w:w="3570"/>
                            </w:tblGrid>
                            <w:tr w:rsidR="001F18F4" w14:paraId="2AD959A9" w14:textId="77777777" w:rsidTr="0053210E">
                              <w:trPr>
                                <w:trHeight w:hRule="exact" w:val="720"/>
                              </w:trPr>
                              <w:tc>
                                <w:tcPr>
                                  <w:tcW w:w="3590" w:type="dxa"/>
                                  <w:shd w:val="clear" w:color="auto" w:fill="6632B2"/>
                                  <w:vAlign w:val="center"/>
                                </w:tcPr>
                                <w:p w14:paraId="7CBBFEF2" w14:textId="77777777" w:rsidR="001F18F4" w:rsidRPr="00681FD5" w:rsidRDefault="00A17C9E">
                                  <w:pPr>
                                    <w:pStyle w:val="NoSpacing"/>
                                    <w:ind w:left="720" w:right="144"/>
                                    <w:rPr>
                                      <w:rFonts w:ascii="Georgia" w:hAnsi="Georgia"/>
                                      <w:color w:val="FFFFFF" w:themeColor="background1"/>
                                    </w:rPr>
                                  </w:pPr>
                                  <w:sdt>
                                    <w:sdtPr>
                                      <w:rPr>
                                        <w:rFonts w:ascii="Georgia" w:hAnsi="Georgia"/>
                                        <w:color w:val="FFFFFF" w:themeColor="background1"/>
                                      </w:rPr>
                                      <w:alias w:val="Author"/>
                                      <w:tag w:val=""/>
                                      <w:id w:val="942812742"/>
                                      <w:placeholder>
                                        <w:docPart w:val="3E34F667F9C946759C6CE587CB9727E2"/>
                                      </w:placeholder>
                                      <w:dataBinding w:prefixMappings="xmlns:ns0='http://purl.org/dc/elements/1.1/' xmlns:ns1='http://schemas.openxmlformats.org/package/2006/metadata/core-properties' " w:xpath="/ns1:coreProperties[1]/ns0:creator[1]" w:storeItemID="{6C3C8BC8-F283-45AE-878A-BAB7291924A1}"/>
                                      <w:text/>
                                    </w:sdtPr>
                                    <w:sdtEndPr/>
                                    <w:sdtContent>
                                      <w:r w:rsidR="001F18F4" w:rsidRPr="00681FD5">
                                        <w:rPr>
                                          <w:rFonts w:ascii="Georgia" w:hAnsi="Georgia"/>
                                          <w:color w:val="FFFFFF" w:themeColor="background1"/>
                                          <w:lang w:val="en-ZA"/>
                                        </w:rPr>
                                        <w:t>Nesh</w:t>
                                      </w:r>
                                    </w:sdtContent>
                                  </w:sdt>
                                  <w:r w:rsidR="001F18F4" w:rsidRPr="00681FD5">
                                    <w:rPr>
                                      <w:rFonts w:ascii="Georgia" w:hAnsi="Georgia"/>
                                      <w:color w:val="FFFFFF" w:themeColor="background1"/>
                                    </w:rPr>
                                    <w:t xml:space="preserve"> Rachidi</w:t>
                                  </w:r>
                                </w:p>
                              </w:tc>
                              <w:tc>
                                <w:tcPr>
                                  <w:tcW w:w="3591" w:type="dxa"/>
                                  <w:shd w:val="clear" w:color="auto" w:fill="6632B2"/>
                                  <w:vAlign w:val="center"/>
                                </w:tcPr>
                                <w:sdt>
                                  <w:sdtPr>
                                    <w:rPr>
                                      <w:rFonts w:ascii="Georgia" w:hAnsi="Georgia"/>
                                      <w:color w:val="FFFFFF" w:themeColor="background1"/>
                                    </w:rPr>
                                    <w:alias w:val="Date"/>
                                    <w:tag w:val=""/>
                                    <w:id w:val="748164578"/>
                                    <w:placeholder>
                                      <w:docPart w:val="173C6AE28FDD4775AF778A75831C1C4A"/>
                                    </w:placeholder>
                                    <w:dataBinding w:prefixMappings="xmlns:ns0='http://schemas.microsoft.com/office/2006/coverPageProps' " w:xpath="/ns0:CoverPageProperties[1]/ns0:PublishDate[1]" w:storeItemID="{55AF091B-3C7A-41E3-B477-F2FDAA23CFDA}"/>
                                    <w:date>
                                      <w:dateFormat w:val="M/d/yy"/>
                                      <w:lid w:val="en-US"/>
                                      <w:storeMappedDataAs w:val="dateTime"/>
                                      <w:calendar w:val="gregorian"/>
                                    </w:date>
                                  </w:sdtPr>
                                  <w:sdtEndPr/>
                                  <w:sdtContent>
                                    <w:p w14:paraId="5330956E" w14:textId="77777777" w:rsidR="001F18F4" w:rsidRPr="00681FD5" w:rsidRDefault="001F18F4" w:rsidP="0053210E">
                                      <w:pPr>
                                        <w:pStyle w:val="NoSpacing"/>
                                        <w:ind w:left="144" w:right="144"/>
                                        <w:jc w:val="center"/>
                                        <w:rPr>
                                          <w:rFonts w:ascii="Georgia" w:hAnsi="Georgia"/>
                                          <w:color w:val="FFFFFF" w:themeColor="background1"/>
                                        </w:rPr>
                                      </w:pPr>
                                      <w:r w:rsidRPr="00681FD5">
                                        <w:rPr>
                                          <w:rFonts w:ascii="Georgia" w:hAnsi="Georgia"/>
                                          <w:color w:val="FFFFFF" w:themeColor="background1"/>
                                        </w:rPr>
                                        <w:t>Grade12 2025</w:t>
                                      </w:r>
                                    </w:p>
                                  </w:sdtContent>
                                </w:sdt>
                              </w:tc>
                              <w:sdt>
                                <w:sdtPr>
                                  <w:rPr>
                                    <w:rFonts w:ascii="Georgia" w:hAnsi="Georgia"/>
                                    <w:color w:val="FFFFFF" w:themeColor="background1"/>
                                  </w:rPr>
                                  <w:alias w:val="Course title"/>
                                  <w:tag w:val=""/>
                                  <w:id w:val="-15923909"/>
                                  <w:placeholder>
                                    <w:docPart w:val="ACAD0F527BA447E2A06D65CE3318FC54"/>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shd w:val="clear" w:color="auto" w:fill="6632B2"/>
                                      <w:vAlign w:val="center"/>
                                    </w:tcPr>
                                    <w:p w14:paraId="09E17F32" w14:textId="77777777" w:rsidR="001F18F4" w:rsidRDefault="001F18F4">
                                      <w:pPr>
                                        <w:pStyle w:val="NoSpacing"/>
                                        <w:ind w:left="144" w:right="720"/>
                                        <w:jc w:val="right"/>
                                        <w:rPr>
                                          <w:color w:val="FFFFFF" w:themeColor="background1"/>
                                        </w:rPr>
                                      </w:pPr>
                                      <w:r>
                                        <w:rPr>
                                          <w:rFonts w:ascii="Georgia" w:hAnsi="Georgia"/>
                                          <w:color w:val="FFFFFF" w:themeColor="background1"/>
                                        </w:rPr>
                                        <w:t>CAT PAT Phase 2</w:t>
                                      </w:r>
                                    </w:p>
                                  </w:tc>
                                </w:sdtContent>
                              </w:sdt>
                            </w:tr>
                          </w:tbl>
                          <w:p w14:paraId="6F518095" w14:textId="77777777" w:rsidR="001F18F4" w:rsidRDefault="001F18F4"/>
                        </w:tc>
                      </w:tr>
                    </w:tbl>
                    <w:p w14:paraId="46B10063" w14:textId="77777777" w:rsidR="001F18F4" w:rsidRDefault="001F18F4"/>
                  </w:txbxContent>
                </v:textbox>
                <w10:wrap anchorx="page" anchory="page"/>
              </v:shape>
            </w:pict>
          </mc:Fallback>
        </mc:AlternateContent>
      </w:r>
      <w:r w:rsidR="00B830C6">
        <w:t>c</w:t>
      </w:r>
      <w:r w:rsidR="009D68FC">
        <w:t xml:space="preserve"> </w:t>
      </w:r>
    </w:p>
    <w:sdt>
      <w:sdtPr>
        <w:rPr>
          <w:rFonts w:asciiTheme="majorHAnsi" w:eastAsiaTheme="majorEastAsia" w:hAnsiTheme="majorHAnsi" w:cstheme="majorBidi"/>
          <w:color w:val="2E74B5" w:themeColor="accent1" w:themeShade="BF"/>
          <w:sz w:val="32"/>
          <w:szCs w:val="32"/>
        </w:rPr>
        <w:id w:val="1711917463"/>
        <w:docPartObj>
          <w:docPartGallery w:val="Cover Pages"/>
          <w:docPartUnique/>
        </w:docPartObj>
      </w:sdtPr>
      <w:sdtEndPr>
        <w:rPr>
          <w:rFonts w:asciiTheme="minorHAnsi" w:eastAsiaTheme="minorHAnsi" w:hAnsiTheme="minorHAnsi" w:cstheme="minorBidi"/>
          <w:color w:val="auto"/>
          <w:sz w:val="22"/>
          <w:szCs w:val="22"/>
        </w:rPr>
      </w:sdtEndPr>
      <w:sdtContent>
        <w:p w14:paraId="568D8AD8" w14:textId="77777777" w:rsidR="0053210E" w:rsidRDefault="0053210E"/>
        <w:p w14:paraId="344C4986" w14:textId="77777777" w:rsidR="00B57870" w:rsidRDefault="0053210E" w:rsidP="008D43D2">
          <w:pPr>
            <w:pStyle w:val="Heading1"/>
            <w:sectPr w:rsidR="00B57870" w:rsidSect="0044726B">
              <w:headerReference w:type="default" r:id="rId10"/>
              <w:footerReference w:type="default" r:id="rId11"/>
              <w:headerReference w:type="first" r:id="rId12"/>
              <w:footerReference w:type="first" r:id="rId13"/>
              <w:pgSz w:w="11906" w:h="16838" w:code="9"/>
              <w:pgMar w:top="1304" w:right="1304" w:bottom="1304" w:left="1304" w:header="709" w:footer="709" w:gutter="284"/>
              <w:pgNumType w:fmt="lowerRoman" w:start="0"/>
              <w:cols w:space="708"/>
              <w:titlePg/>
              <w:docGrid w:linePitch="360"/>
            </w:sectPr>
          </w:pPr>
          <w:r>
            <w:br w:type="page"/>
          </w:r>
        </w:p>
        <w:p w14:paraId="0F147237" w14:textId="62355D61" w:rsidR="0053210E" w:rsidRDefault="00A17C9E" w:rsidP="00E462BA"/>
      </w:sdtContent>
    </w:sdt>
    <w:p w14:paraId="1E6E511E" w14:textId="77777777" w:rsidR="00220EEF" w:rsidRDefault="00461859" w:rsidP="0053210E">
      <w:pPr>
        <w:pStyle w:val="NESH1"/>
      </w:pPr>
      <w:bookmarkStart w:id="4" w:name="_Toc204355086"/>
      <w:r>
        <w:t>TABLE OF FIGURES</w:t>
      </w:r>
      <w:bookmarkEnd w:id="4"/>
    </w:p>
    <w:p w14:paraId="311C5D8F" w14:textId="01D2013C" w:rsidR="00E462BA" w:rsidRDefault="00A90E28">
      <w:pPr>
        <w:pStyle w:val="TableofFigures"/>
        <w:tabs>
          <w:tab w:val="right" w:leader="dot" w:pos="9004"/>
        </w:tabs>
        <w:rPr>
          <w:rFonts w:eastAsiaTheme="minorEastAsia" w:cstheme="minorBidi"/>
          <w:i w:val="0"/>
          <w:iCs w:val="0"/>
          <w:noProof/>
          <w:sz w:val="22"/>
          <w:szCs w:val="22"/>
          <w:lang w:eastAsia="en-ZA"/>
        </w:rPr>
      </w:pPr>
      <w:r>
        <w:fldChar w:fldCharType="begin"/>
      </w:r>
      <w:r>
        <w:instrText xml:space="preserve"> TOC \h \z \c "Figure" </w:instrText>
      </w:r>
      <w:r>
        <w:fldChar w:fldCharType="separate"/>
      </w:r>
      <w:hyperlink r:id="rId14" w:anchor="_Toc204355063" w:history="1">
        <w:r w:rsidR="00E462BA" w:rsidRPr="0042717F">
          <w:rPr>
            <w:rStyle w:val="Hyperlink"/>
            <w:noProof/>
          </w:rPr>
          <w:t>Figure 1 A picture showing examples of smart accessories</w:t>
        </w:r>
        <w:r w:rsidR="00E462BA">
          <w:rPr>
            <w:noProof/>
            <w:webHidden/>
          </w:rPr>
          <w:tab/>
        </w:r>
        <w:r w:rsidR="00E462BA">
          <w:rPr>
            <w:noProof/>
            <w:webHidden/>
          </w:rPr>
          <w:fldChar w:fldCharType="begin"/>
        </w:r>
        <w:r w:rsidR="00E462BA">
          <w:rPr>
            <w:noProof/>
            <w:webHidden/>
          </w:rPr>
          <w:instrText xml:space="preserve"> PAGEREF _Toc204355063 \h </w:instrText>
        </w:r>
        <w:r w:rsidR="00E462BA">
          <w:rPr>
            <w:noProof/>
            <w:webHidden/>
          </w:rPr>
        </w:r>
        <w:r w:rsidR="00E462BA">
          <w:rPr>
            <w:noProof/>
            <w:webHidden/>
          </w:rPr>
          <w:fldChar w:fldCharType="separate"/>
        </w:r>
        <w:r w:rsidR="00E462BA">
          <w:rPr>
            <w:noProof/>
            <w:webHidden/>
          </w:rPr>
          <w:t xml:space="preserve"> </w:t>
        </w:r>
        <w:r w:rsidR="00E462BA">
          <w:rPr>
            <w:noProof/>
            <w:webHidden/>
          </w:rPr>
          <w:fldChar w:fldCharType="end"/>
        </w:r>
      </w:hyperlink>
    </w:p>
    <w:p w14:paraId="283DF19F" w14:textId="0690E770" w:rsidR="00E462BA" w:rsidRDefault="00A17C9E">
      <w:pPr>
        <w:pStyle w:val="TableofFigures"/>
        <w:tabs>
          <w:tab w:val="right" w:leader="dot" w:pos="9004"/>
        </w:tabs>
        <w:rPr>
          <w:rFonts w:eastAsiaTheme="minorEastAsia" w:cstheme="minorBidi"/>
          <w:i w:val="0"/>
          <w:iCs w:val="0"/>
          <w:noProof/>
          <w:sz w:val="22"/>
          <w:szCs w:val="22"/>
          <w:lang w:eastAsia="en-ZA"/>
        </w:rPr>
      </w:pPr>
      <w:hyperlink r:id="rId15" w:anchor="_Toc204355064" w:history="1">
        <w:r w:rsidR="00E462BA" w:rsidRPr="0042717F">
          <w:rPr>
            <w:rStyle w:val="Hyperlink"/>
            <w:noProof/>
          </w:rPr>
          <w:t>Figure 2 Mind map of integration between applications Figure 1 A picture showing examples of smart accessories</w:t>
        </w:r>
        <w:r w:rsidR="00E462BA">
          <w:rPr>
            <w:noProof/>
            <w:webHidden/>
          </w:rPr>
          <w:tab/>
        </w:r>
        <w:r w:rsidR="00E462BA">
          <w:rPr>
            <w:noProof/>
            <w:webHidden/>
          </w:rPr>
          <w:fldChar w:fldCharType="begin"/>
        </w:r>
        <w:r w:rsidR="00E462BA">
          <w:rPr>
            <w:noProof/>
            <w:webHidden/>
          </w:rPr>
          <w:instrText xml:space="preserve"> PAGEREF _Toc204355064 \h </w:instrText>
        </w:r>
        <w:r w:rsidR="00E462BA">
          <w:rPr>
            <w:noProof/>
            <w:webHidden/>
          </w:rPr>
        </w:r>
        <w:r w:rsidR="00E462BA">
          <w:rPr>
            <w:noProof/>
            <w:webHidden/>
          </w:rPr>
          <w:fldChar w:fldCharType="separate"/>
        </w:r>
        <w:r w:rsidR="00E462BA">
          <w:rPr>
            <w:noProof/>
            <w:webHidden/>
          </w:rPr>
          <w:t xml:space="preserve"> </w:t>
        </w:r>
        <w:r w:rsidR="00E462BA">
          <w:rPr>
            <w:noProof/>
            <w:webHidden/>
          </w:rPr>
          <w:fldChar w:fldCharType="end"/>
        </w:r>
      </w:hyperlink>
    </w:p>
    <w:p w14:paraId="6B6B1CDA" w14:textId="721B6655" w:rsidR="00E462BA" w:rsidRDefault="00A17C9E">
      <w:pPr>
        <w:pStyle w:val="TableofFigures"/>
        <w:tabs>
          <w:tab w:val="right" w:leader="dot" w:pos="9004"/>
        </w:tabs>
        <w:rPr>
          <w:rFonts w:eastAsiaTheme="minorEastAsia" w:cstheme="minorBidi"/>
          <w:i w:val="0"/>
          <w:iCs w:val="0"/>
          <w:noProof/>
          <w:sz w:val="22"/>
          <w:szCs w:val="22"/>
          <w:lang w:eastAsia="en-ZA"/>
        </w:rPr>
      </w:pPr>
      <w:hyperlink r:id="rId16" w:anchor="_Toc204355065" w:history="1">
        <w:r w:rsidR="00E462BA" w:rsidRPr="0042717F">
          <w:rPr>
            <w:rStyle w:val="Hyperlink"/>
            <w:noProof/>
          </w:rPr>
          <w:t>Figure 2 Mind map of integration between applications</w:t>
        </w:r>
        <w:r w:rsidR="00E462BA">
          <w:rPr>
            <w:noProof/>
            <w:webHidden/>
          </w:rPr>
          <w:tab/>
        </w:r>
        <w:r w:rsidR="00E462BA">
          <w:rPr>
            <w:noProof/>
            <w:webHidden/>
          </w:rPr>
          <w:fldChar w:fldCharType="begin"/>
        </w:r>
        <w:r w:rsidR="00E462BA">
          <w:rPr>
            <w:noProof/>
            <w:webHidden/>
          </w:rPr>
          <w:instrText xml:space="preserve"> PAGEREF _Toc204355065 \h </w:instrText>
        </w:r>
        <w:r w:rsidR="00E462BA">
          <w:rPr>
            <w:noProof/>
            <w:webHidden/>
          </w:rPr>
        </w:r>
        <w:r w:rsidR="00E462BA">
          <w:rPr>
            <w:noProof/>
            <w:webHidden/>
          </w:rPr>
          <w:fldChar w:fldCharType="separate"/>
        </w:r>
        <w:r w:rsidR="00E462BA">
          <w:rPr>
            <w:noProof/>
            <w:webHidden/>
          </w:rPr>
          <w:t>1</w:t>
        </w:r>
        <w:r w:rsidR="00E462BA">
          <w:rPr>
            <w:noProof/>
            <w:webHidden/>
          </w:rPr>
          <w:fldChar w:fldCharType="end"/>
        </w:r>
      </w:hyperlink>
    </w:p>
    <w:p w14:paraId="073ECAF7" w14:textId="41F65AF1" w:rsidR="00E462BA" w:rsidRDefault="00A17C9E">
      <w:pPr>
        <w:pStyle w:val="TableofFigures"/>
        <w:tabs>
          <w:tab w:val="right" w:leader="dot" w:pos="9004"/>
        </w:tabs>
        <w:rPr>
          <w:rFonts w:eastAsiaTheme="minorEastAsia" w:cstheme="minorBidi"/>
          <w:i w:val="0"/>
          <w:iCs w:val="0"/>
          <w:noProof/>
          <w:sz w:val="22"/>
          <w:szCs w:val="22"/>
          <w:lang w:eastAsia="en-ZA"/>
        </w:rPr>
      </w:pPr>
      <w:hyperlink r:id="rId17" w:anchor="_Toc204355066" w:history="1">
        <w:r w:rsidR="00E462BA" w:rsidRPr="0042717F">
          <w:rPr>
            <w:rStyle w:val="Hyperlink"/>
            <w:noProof/>
          </w:rPr>
          <w:t>Figure 3 An example of the questionnaire that was filled out by participants</w:t>
        </w:r>
        <w:r w:rsidR="00E462BA">
          <w:rPr>
            <w:noProof/>
            <w:webHidden/>
          </w:rPr>
          <w:tab/>
        </w:r>
        <w:r w:rsidR="00E462BA">
          <w:rPr>
            <w:noProof/>
            <w:webHidden/>
          </w:rPr>
          <w:fldChar w:fldCharType="begin"/>
        </w:r>
        <w:r w:rsidR="00E462BA">
          <w:rPr>
            <w:noProof/>
            <w:webHidden/>
          </w:rPr>
          <w:instrText xml:space="preserve"> PAGEREF _Toc204355066 \h </w:instrText>
        </w:r>
        <w:r w:rsidR="00E462BA">
          <w:rPr>
            <w:noProof/>
            <w:webHidden/>
          </w:rPr>
        </w:r>
        <w:r w:rsidR="00E462BA">
          <w:rPr>
            <w:noProof/>
            <w:webHidden/>
          </w:rPr>
          <w:fldChar w:fldCharType="separate"/>
        </w:r>
        <w:r w:rsidR="00E462BA">
          <w:rPr>
            <w:noProof/>
            <w:webHidden/>
          </w:rPr>
          <w:t>4</w:t>
        </w:r>
        <w:r w:rsidR="00E462BA">
          <w:rPr>
            <w:noProof/>
            <w:webHidden/>
          </w:rPr>
          <w:fldChar w:fldCharType="end"/>
        </w:r>
      </w:hyperlink>
    </w:p>
    <w:p w14:paraId="0EFD0B46" w14:textId="64C60177" w:rsidR="00E462BA" w:rsidRDefault="00A17C9E">
      <w:pPr>
        <w:pStyle w:val="TableofFigures"/>
        <w:tabs>
          <w:tab w:val="right" w:leader="dot" w:pos="9004"/>
        </w:tabs>
        <w:rPr>
          <w:rFonts w:eastAsiaTheme="minorEastAsia" w:cstheme="minorBidi"/>
          <w:i w:val="0"/>
          <w:iCs w:val="0"/>
          <w:noProof/>
          <w:sz w:val="22"/>
          <w:szCs w:val="22"/>
          <w:lang w:eastAsia="en-ZA"/>
        </w:rPr>
      </w:pPr>
      <w:hyperlink w:anchor="_Toc204355067" w:history="1">
        <w:r w:rsidR="00E462BA" w:rsidRPr="0042717F">
          <w:rPr>
            <w:rStyle w:val="Hyperlink"/>
            <w:noProof/>
          </w:rPr>
          <w:t>Figure 4 Picture showing examples of smart accessories</w:t>
        </w:r>
        <w:r w:rsidR="00E462BA">
          <w:rPr>
            <w:noProof/>
            <w:webHidden/>
          </w:rPr>
          <w:tab/>
        </w:r>
        <w:r w:rsidR="00E462BA">
          <w:rPr>
            <w:noProof/>
            <w:webHidden/>
          </w:rPr>
          <w:fldChar w:fldCharType="begin"/>
        </w:r>
        <w:r w:rsidR="00E462BA">
          <w:rPr>
            <w:noProof/>
            <w:webHidden/>
          </w:rPr>
          <w:instrText xml:space="preserve"> PAGEREF _Toc204355067 \h </w:instrText>
        </w:r>
        <w:r w:rsidR="00E462BA">
          <w:rPr>
            <w:noProof/>
            <w:webHidden/>
          </w:rPr>
        </w:r>
        <w:r w:rsidR="00E462BA">
          <w:rPr>
            <w:noProof/>
            <w:webHidden/>
          </w:rPr>
          <w:fldChar w:fldCharType="separate"/>
        </w:r>
        <w:r w:rsidR="00E462BA">
          <w:rPr>
            <w:noProof/>
            <w:webHidden/>
          </w:rPr>
          <w:t>7</w:t>
        </w:r>
        <w:r w:rsidR="00E462BA">
          <w:rPr>
            <w:noProof/>
            <w:webHidden/>
          </w:rPr>
          <w:fldChar w:fldCharType="end"/>
        </w:r>
      </w:hyperlink>
    </w:p>
    <w:p w14:paraId="1CA62FFC" w14:textId="5A54CD18" w:rsidR="00E462BA" w:rsidRDefault="00A17C9E">
      <w:pPr>
        <w:pStyle w:val="TableofFigures"/>
        <w:tabs>
          <w:tab w:val="right" w:leader="dot" w:pos="9004"/>
        </w:tabs>
        <w:rPr>
          <w:rFonts w:eastAsiaTheme="minorEastAsia" w:cstheme="minorBidi"/>
          <w:i w:val="0"/>
          <w:iCs w:val="0"/>
          <w:noProof/>
          <w:sz w:val="22"/>
          <w:szCs w:val="22"/>
          <w:lang w:eastAsia="en-ZA"/>
        </w:rPr>
      </w:pPr>
      <w:hyperlink w:anchor="_Toc204355068" w:history="1">
        <w:r w:rsidR="00E462BA" w:rsidRPr="0042717F">
          <w:rPr>
            <w:rStyle w:val="Hyperlink"/>
            <w:noProof/>
          </w:rPr>
          <w:t>Figure 5 Screenshot of video showing difference between NFC and RFID technology</w:t>
        </w:r>
        <w:r w:rsidR="00E462BA">
          <w:rPr>
            <w:noProof/>
            <w:webHidden/>
          </w:rPr>
          <w:tab/>
        </w:r>
        <w:r w:rsidR="00E462BA">
          <w:rPr>
            <w:noProof/>
            <w:webHidden/>
          </w:rPr>
          <w:fldChar w:fldCharType="begin"/>
        </w:r>
        <w:r w:rsidR="00E462BA">
          <w:rPr>
            <w:noProof/>
            <w:webHidden/>
          </w:rPr>
          <w:instrText xml:space="preserve"> PAGEREF _Toc204355068 \h </w:instrText>
        </w:r>
        <w:r w:rsidR="00E462BA">
          <w:rPr>
            <w:noProof/>
            <w:webHidden/>
          </w:rPr>
        </w:r>
        <w:r w:rsidR="00E462BA">
          <w:rPr>
            <w:noProof/>
            <w:webHidden/>
          </w:rPr>
          <w:fldChar w:fldCharType="separate"/>
        </w:r>
        <w:r w:rsidR="00E462BA">
          <w:rPr>
            <w:noProof/>
            <w:webHidden/>
          </w:rPr>
          <w:t>13</w:t>
        </w:r>
        <w:r w:rsidR="00E462BA">
          <w:rPr>
            <w:noProof/>
            <w:webHidden/>
          </w:rPr>
          <w:fldChar w:fldCharType="end"/>
        </w:r>
      </w:hyperlink>
    </w:p>
    <w:p w14:paraId="2E8B88D3" w14:textId="6CD48B8C" w:rsidR="00E462BA" w:rsidRDefault="00A17C9E">
      <w:pPr>
        <w:pStyle w:val="TableofFigures"/>
        <w:tabs>
          <w:tab w:val="right" w:leader="dot" w:pos="9004"/>
        </w:tabs>
        <w:rPr>
          <w:rFonts w:eastAsiaTheme="minorEastAsia" w:cstheme="minorBidi"/>
          <w:i w:val="0"/>
          <w:iCs w:val="0"/>
          <w:noProof/>
          <w:sz w:val="22"/>
          <w:szCs w:val="22"/>
          <w:lang w:eastAsia="en-ZA"/>
        </w:rPr>
      </w:pPr>
      <w:hyperlink w:anchor="_Toc204355069" w:history="1">
        <w:r w:rsidR="00E462BA" w:rsidRPr="0042717F">
          <w:rPr>
            <w:rStyle w:val="Hyperlink"/>
            <w:noProof/>
          </w:rPr>
          <w:t>Figure 6 Screenshot showing how smart accessories can monitor health conditions</w:t>
        </w:r>
        <w:r w:rsidR="00E462BA">
          <w:rPr>
            <w:noProof/>
            <w:webHidden/>
          </w:rPr>
          <w:tab/>
        </w:r>
        <w:r w:rsidR="00E462BA">
          <w:rPr>
            <w:noProof/>
            <w:webHidden/>
          </w:rPr>
          <w:fldChar w:fldCharType="begin"/>
        </w:r>
        <w:r w:rsidR="00E462BA">
          <w:rPr>
            <w:noProof/>
            <w:webHidden/>
          </w:rPr>
          <w:instrText xml:space="preserve"> PAGEREF _Toc204355069 \h </w:instrText>
        </w:r>
        <w:r w:rsidR="00E462BA">
          <w:rPr>
            <w:noProof/>
            <w:webHidden/>
          </w:rPr>
        </w:r>
        <w:r w:rsidR="00E462BA">
          <w:rPr>
            <w:noProof/>
            <w:webHidden/>
          </w:rPr>
          <w:fldChar w:fldCharType="separate"/>
        </w:r>
        <w:r w:rsidR="00E462BA">
          <w:rPr>
            <w:noProof/>
            <w:webHidden/>
          </w:rPr>
          <w:t>14</w:t>
        </w:r>
        <w:r w:rsidR="00E462BA">
          <w:rPr>
            <w:noProof/>
            <w:webHidden/>
          </w:rPr>
          <w:fldChar w:fldCharType="end"/>
        </w:r>
      </w:hyperlink>
    </w:p>
    <w:p w14:paraId="3A0CDBEC" w14:textId="33979056" w:rsidR="00E462BA" w:rsidRDefault="00A17C9E">
      <w:pPr>
        <w:pStyle w:val="TableofFigures"/>
        <w:tabs>
          <w:tab w:val="right" w:leader="dot" w:pos="9004"/>
        </w:tabs>
        <w:rPr>
          <w:rFonts w:eastAsiaTheme="minorEastAsia" w:cstheme="minorBidi"/>
          <w:i w:val="0"/>
          <w:iCs w:val="0"/>
          <w:noProof/>
          <w:sz w:val="22"/>
          <w:szCs w:val="22"/>
          <w:lang w:eastAsia="en-ZA"/>
        </w:rPr>
      </w:pPr>
      <w:hyperlink w:anchor="_Toc204355070" w:history="1">
        <w:r w:rsidR="00E462BA" w:rsidRPr="0042717F">
          <w:rPr>
            <w:rStyle w:val="Hyperlink"/>
            <w:noProof/>
          </w:rPr>
          <w:t>Figure 7 Picture showing improvement in the emission of radiation in cell phones</w:t>
        </w:r>
        <w:r w:rsidR="00E462BA">
          <w:rPr>
            <w:noProof/>
            <w:webHidden/>
          </w:rPr>
          <w:tab/>
        </w:r>
        <w:r w:rsidR="00E462BA">
          <w:rPr>
            <w:noProof/>
            <w:webHidden/>
          </w:rPr>
          <w:fldChar w:fldCharType="begin"/>
        </w:r>
        <w:r w:rsidR="00E462BA">
          <w:rPr>
            <w:noProof/>
            <w:webHidden/>
          </w:rPr>
          <w:instrText xml:space="preserve"> PAGEREF _Toc204355070 \h </w:instrText>
        </w:r>
        <w:r w:rsidR="00E462BA">
          <w:rPr>
            <w:noProof/>
            <w:webHidden/>
          </w:rPr>
        </w:r>
        <w:r w:rsidR="00E462BA">
          <w:rPr>
            <w:noProof/>
            <w:webHidden/>
          </w:rPr>
          <w:fldChar w:fldCharType="separate"/>
        </w:r>
        <w:r w:rsidR="00E462BA">
          <w:rPr>
            <w:noProof/>
            <w:webHidden/>
          </w:rPr>
          <w:t>15</w:t>
        </w:r>
        <w:r w:rsidR="00E462BA">
          <w:rPr>
            <w:noProof/>
            <w:webHidden/>
          </w:rPr>
          <w:fldChar w:fldCharType="end"/>
        </w:r>
      </w:hyperlink>
    </w:p>
    <w:p w14:paraId="1A5DBB56" w14:textId="7220ABEC" w:rsidR="00E462BA" w:rsidRDefault="00A17C9E">
      <w:pPr>
        <w:pStyle w:val="TableofFigures"/>
        <w:tabs>
          <w:tab w:val="right" w:leader="dot" w:pos="9004"/>
        </w:tabs>
        <w:rPr>
          <w:rFonts w:eastAsiaTheme="minorEastAsia" w:cstheme="minorBidi"/>
          <w:i w:val="0"/>
          <w:iCs w:val="0"/>
          <w:noProof/>
          <w:sz w:val="22"/>
          <w:szCs w:val="22"/>
          <w:lang w:eastAsia="en-ZA"/>
        </w:rPr>
      </w:pPr>
      <w:hyperlink w:anchor="_Toc204355071" w:history="1">
        <w:r w:rsidR="00E462BA" w:rsidRPr="0042717F">
          <w:rPr>
            <w:rStyle w:val="Hyperlink"/>
            <w:noProof/>
          </w:rPr>
          <w:t>Figure 8  Screenshot describing one example of a theory explaining the relationship between consumers and willingness to pay</w:t>
        </w:r>
        <w:r w:rsidR="00E462BA">
          <w:rPr>
            <w:noProof/>
            <w:webHidden/>
          </w:rPr>
          <w:tab/>
        </w:r>
        <w:r w:rsidR="00E462BA">
          <w:rPr>
            <w:noProof/>
            <w:webHidden/>
          </w:rPr>
          <w:fldChar w:fldCharType="begin"/>
        </w:r>
        <w:r w:rsidR="00E462BA">
          <w:rPr>
            <w:noProof/>
            <w:webHidden/>
          </w:rPr>
          <w:instrText xml:space="preserve"> PAGEREF _Toc204355071 \h </w:instrText>
        </w:r>
        <w:r w:rsidR="00E462BA">
          <w:rPr>
            <w:noProof/>
            <w:webHidden/>
          </w:rPr>
        </w:r>
        <w:r w:rsidR="00E462BA">
          <w:rPr>
            <w:noProof/>
            <w:webHidden/>
          </w:rPr>
          <w:fldChar w:fldCharType="separate"/>
        </w:r>
        <w:r w:rsidR="00E462BA">
          <w:rPr>
            <w:noProof/>
            <w:webHidden/>
          </w:rPr>
          <w:t>16</w:t>
        </w:r>
        <w:r w:rsidR="00E462BA">
          <w:rPr>
            <w:noProof/>
            <w:webHidden/>
          </w:rPr>
          <w:fldChar w:fldCharType="end"/>
        </w:r>
      </w:hyperlink>
    </w:p>
    <w:p w14:paraId="18E89A7A" w14:textId="3CDF9E21" w:rsidR="00E462BA" w:rsidRDefault="00A17C9E">
      <w:pPr>
        <w:pStyle w:val="TableofFigures"/>
        <w:tabs>
          <w:tab w:val="right" w:leader="dot" w:pos="9004"/>
        </w:tabs>
        <w:rPr>
          <w:rFonts w:eastAsiaTheme="minorEastAsia" w:cstheme="minorBidi"/>
          <w:i w:val="0"/>
          <w:iCs w:val="0"/>
          <w:noProof/>
          <w:sz w:val="22"/>
          <w:szCs w:val="22"/>
          <w:lang w:eastAsia="en-ZA"/>
        </w:rPr>
      </w:pPr>
      <w:hyperlink w:anchor="_Toc204355072" w:history="1">
        <w:r w:rsidR="00E462BA" w:rsidRPr="0042717F">
          <w:rPr>
            <w:rStyle w:val="Hyperlink"/>
            <w:noProof/>
          </w:rPr>
          <w:t>Figure 9 Screenshot of website where the advantages and disadvantages of smart accessories are discussed</w:t>
        </w:r>
        <w:r w:rsidR="00E462BA">
          <w:rPr>
            <w:noProof/>
            <w:webHidden/>
          </w:rPr>
          <w:tab/>
        </w:r>
        <w:r w:rsidR="00E462BA">
          <w:rPr>
            <w:noProof/>
            <w:webHidden/>
          </w:rPr>
          <w:fldChar w:fldCharType="begin"/>
        </w:r>
        <w:r w:rsidR="00E462BA">
          <w:rPr>
            <w:noProof/>
            <w:webHidden/>
          </w:rPr>
          <w:instrText xml:space="preserve"> PAGEREF _Toc204355072 \h </w:instrText>
        </w:r>
        <w:r w:rsidR="00E462BA">
          <w:rPr>
            <w:noProof/>
            <w:webHidden/>
          </w:rPr>
        </w:r>
        <w:r w:rsidR="00E462BA">
          <w:rPr>
            <w:noProof/>
            <w:webHidden/>
          </w:rPr>
          <w:fldChar w:fldCharType="separate"/>
        </w:r>
        <w:r w:rsidR="00E462BA">
          <w:rPr>
            <w:noProof/>
            <w:webHidden/>
          </w:rPr>
          <w:t>17</w:t>
        </w:r>
        <w:r w:rsidR="00E462BA">
          <w:rPr>
            <w:noProof/>
            <w:webHidden/>
          </w:rPr>
          <w:fldChar w:fldCharType="end"/>
        </w:r>
      </w:hyperlink>
    </w:p>
    <w:p w14:paraId="2E7AF1B2" w14:textId="169C0439" w:rsidR="00E462BA" w:rsidRDefault="00A17C9E">
      <w:pPr>
        <w:pStyle w:val="TableofFigures"/>
        <w:tabs>
          <w:tab w:val="right" w:leader="dot" w:pos="9004"/>
        </w:tabs>
        <w:rPr>
          <w:rFonts w:eastAsiaTheme="minorEastAsia" w:cstheme="minorBidi"/>
          <w:i w:val="0"/>
          <w:iCs w:val="0"/>
          <w:noProof/>
          <w:sz w:val="22"/>
          <w:szCs w:val="22"/>
          <w:lang w:eastAsia="en-ZA"/>
        </w:rPr>
      </w:pPr>
      <w:hyperlink w:anchor="_Toc204355073" w:history="1">
        <w:r w:rsidR="00E462BA" w:rsidRPr="0042717F">
          <w:rPr>
            <w:rStyle w:val="Hyperlink"/>
            <w:noProof/>
          </w:rPr>
          <w:t>Figure 10 Screenshot of the encyclopaedia website where whether the production of smart accessories should be made sustainable or not is discussed.</w:t>
        </w:r>
        <w:r w:rsidR="00E462BA">
          <w:rPr>
            <w:noProof/>
            <w:webHidden/>
          </w:rPr>
          <w:tab/>
        </w:r>
        <w:r w:rsidR="00E462BA">
          <w:rPr>
            <w:noProof/>
            <w:webHidden/>
          </w:rPr>
          <w:fldChar w:fldCharType="begin"/>
        </w:r>
        <w:r w:rsidR="00E462BA">
          <w:rPr>
            <w:noProof/>
            <w:webHidden/>
          </w:rPr>
          <w:instrText xml:space="preserve"> PAGEREF _Toc204355073 \h </w:instrText>
        </w:r>
        <w:r w:rsidR="00E462BA">
          <w:rPr>
            <w:noProof/>
            <w:webHidden/>
          </w:rPr>
        </w:r>
        <w:r w:rsidR="00E462BA">
          <w:rPr>
            <w:noProof/>
            <w:webHidden/>
          </w:rPr>
          <w:fldChar w:fldCharType="separate"/>
        </w:r>
        <w:r w:rsidR="00E462BA">
          <w:rPr>
            <w:noProof/>
            <w:webHidden/>
          </w:rPr>
          <w:t>18</w:t>
        </w:r>
        <w:r w:rsidR="00E462BA">
          <w:rPr>
            <w:noProof/>
            <w:webHidden/>
          </w:rPr>
          <w:fldChar w:fldCharType="end"/>
        </w:r>
      </w:hyperlink>
    </w:p>
    <w:p w14:paraId="3D96F60F" w14:textId="09F5FACA" w:rsidR="00E462BA" w:rsidRDefault="00A17C9E">
      <w:pPr>
        <w:pStyle w:val="TableofFigures"/>
        <w:tabs>
          <w:tab w:val="right" w:leader="dot" w:pos="9004"/>
        </w:tabs>
        <w:rPr>
          <w:rFonts w:eastAsiaTheme="minorEastAsia" w:cstheme="minorBidi"/>
          <w:i w:val="0"/>
          <w:iCs w:val="0"/>
          <w:noProof/>
          <w:sz w:val="22"/>
          <w:szCs w:val="22"/>
          <w:lang w:eastAsia="en-ZA"/>
        </w:rPr>
      </w:pPr>
      <w:hyperlink w:anchor="_Toc204355074" w:history="1">
        <w:r w:rsidR="00E462BA" w:rsidRPr="0042717F">
          <w:rPr>
            <w:rStyle w:val="Hyperlink"/>
            <w:noProof/>
          </w:rPr>
          <w:t>Figure 11 picture depicting a query of people who claim to be knowledgeable but use accessories for useless purposes</w:t>
        </w:r>
        <w:r w:rsidR="00E462BA">
          <w:rPr>
            <w:noProof/>
            <w:webHidden/>
          </w:rPr>
          <w:tab/>
        </w:r>
        <w:r w:rsidR="00E462BA">
          <w:rPr>
            <w:noProof/>
            <w:webHidden/>
          </w:rPr>
          <w:fldChar w:fldCharType="begin"/>
        </w:r>
        <w:r w:rsidR="00E462BA">
          <w:rPr>
            <w:noProof/>
            <w:webHidden/>
          </w:rPr>
          <w:instrText xml:space="preserve"> PAGEREF _Toc204355074 \h </w:instrText>
        </w:r>
        <w:r w:rsidR="00E462BA">
          <w:rPr>
            <w:noProof/>
            <w:webHidden/>
          </w:rPr>
        </w:r>
        <w:r w:rsidR="00E462BA">
          <w:rPr>
            <w:noProof/>
            <w:webHidden/>
          </w:rPr>
          <w:fldChar w:fldCharType="separate"/>
        </w:r>
        <w:r w:rsidR="00E462BA">
          <w:rPr>
            <w:noProof/>
            <w:webHidden/>
          </w:rPr>
          <w:t>19</w:t>
        </w:r>
        <w:r w:rsidR="00E462BA">
          <w:rPr>
            <w:noProof/>
            <w:webHidden/>
          </w:rPr>
          <w:fldChar w:fldCharType="end"/>
        </w:r>
      </w:hyperlink>
    </w:p>
    <w:p w14:paraId="636A605C" w14:textId="174F48AA" w:rsidR="00E462BA" w:rsidRDefault="00A17C9E">
      <w:pPr>
        <w:pStyle w:val="TableofFigures"/>
        <w:tabs>
          <w:tab w:val="right" w:leader="dot" w:pos="9004"/>
        </w:tabs>
        <w:rPr>
          <w:rFonts w:eastAsiaTheme="minorEastAsia" w:cstheme="minorBidi"/>
          <w:i w:val="0"/>
          <w:iCs w:val="0"/>
          <w:noProof/>
          <w:sz w:val="22"/>
          <w:szCs w:val="22"/>
          <w:lang w:eastAsia="en-ZA"/>
        </w:rPr>
      </w:pPr>
      <w:hyperlink w:anchor="_Toc204355075" w:history="1">
        <w:r w:rsidR="00E462BA" w:rsidRPr="0042717F">
          <w:rPr>
            <w:rStyle w:val="Hyperlink"/>
            <w:noProof/>
          </w:rPr>
          <w:t>Figure 12 query extracting the most common solutions to improve the effectiveness of smart accessories</w:t>
        </w:r>
        <w:r w:rsidR="00E462BA">
          <w:rPr>
            <w:noProof/>
            <w:webHidden/>
          </w:rPr>
          <w:tab/>
        </w:r>
        <w:r w:rsidR="00E462BA">
          <w:rPr>
            <w:noProof/>
            <w:webHidden/>
          </w:rPr>
          <w:fldChar w:fldCharType="begin"/>
        </w:r>
        <w:r w:rsidR="00E462BA">
          <w:rPr>
            <w:noProof/>
            <w:webHidden/>
          </w:rPr>
          <w:instrText xml:space="preserve"> PAGEREF _Toc204355075 \h </w:instrText>
        </w:r>
        <w:r w:rsidR="00E462BA">
          <w:rPr>
            <w:noProof/>
            <w:webHidden/>
          </w:rPr>
        </w:r>
        <w:r w:rsidR="00E462BA">
          <w:rPr>
            <w:noProof/>
            <w:webHidden/>
          </w:rPr>
          <w:fldChar w:fldCharType="separate"/>
        </w:r>
        <w:r w:rsidR="00E462BA">
          <w:rPr>
            <w:noProof/>
            <w:webHidden/>
          </w:rPr>
          <w:t>19</w:t>
        </w:r>
        <w:r w:rsidR="00E462BA">
          <w:rPr>
            <w:noProof/>
            <w:webHidden/>
          </w:rPr>
          <w:fldChar w:fldCharType="end"/>
        </w:r>
      </w:hyperlink>
    </w:p>
    <w:p w14:paraId="02FF8B22" w14:textId="3ABB1661" w:rsidR="00E462BA" w:rsidRDefault="00A17C9E">
      <w:pPr>
        <w:pStyle w:val="TableofFigures"/>
        <w:tabs>
          <w:tab w:val="right" w:leader="dot" w:pos="9004"/>
        </w:tabs>
        <w:rPr>
          <w:rFonts w:eastAsiaTheme="minorEastAsia" w:cstheme="minorBidi"/>
          <w:i w:val="0"/>
          <w:iCs w:val="0"/>
          <w:noProof/>
          <w:sz w:val="22"/>
          <w:szCs w:val="22"/>
          <w:lang w:eastAsia="en-ZA"/>
        </w:rPr>
      </w:pPr>
      <w:hyperlink w:anchor="_Toc204355076" w:history="1">
        <w:r w:rsidR="00E462BA" w:rsidRPr="0042717F">
          <w:rPr>
            <w:rStyle w:val="Hyperlink"/>
            <w:noProof/>
          </w:rPr>
          <w:t>Figure 13 query that extracts the reasons, threats and whether or not people think they are effective</w:t>
        </w:r>
        <w:r w:rsidR="00E462BA">
          <w:rPr>
            <w:noProof/>
            <w:webHidden/>
          </w:rPr>
          <w:tab/>
        </w:r>
        <w:r w:rsidR="00E462BA">
          <w:rPr>
            <w:noProof/>
            <w:webHidden/>
          </w:rPr>
          <w:fldChar w:fldCharType="begin"/>
        </w:r>
        <w:r w:rsidR="00E462BA">
          <w:rPr>
            <w:noProof/>
            <w:webHidden/>
          </w:rPr>
          <w:instrText xml:space="preserve"> PAGEREF _Toc204355076 \h </w:instrText>
        </w:r>
        <w:r w:rsidR="00E462BA">
          <w:rPr>
            <w:noProof/>
            <w:webHidden/>
          </w:rPr>
        </w:r>
        <w:r w:rsidR="00E462BA">
          <w:rPr>
            <w:noProof/>
            <w:webHidden/>
          </w:rPr>
          <w:fldChar w:fldCharType="separate"/>
        </w:r>
        <w:r w:rsidR="00E462BA">
          <w:rPr>
            <w:noProof/>
            <w:webHidden/>
          </w:rPr>
          <w:t>19</w:t>
        </w:r>
        <w:r w:rsidR="00E462BA">
          <w:rPr>
            <w:noProof/>
            <w:webHidden/>
          </w:rPr>
          <w:fldChar w:fldCharType="end"/>
        </w:r>
      </w:hyperlink>
    </w:p>
    <w:p w14:paraId="2089456F" w14:textId="2FC14988" w:rsidR="00E462BA" w:rsidRDefault="00A17C9E">
      <w:pPr>
        <w:pStyle w:val="TableofFigures"/>
        <w:tabs>
          <w:tab w:val="right" w:leader="dot" w:pos="9004"/>
        </w:tabs>
        <w:rPr>
          <w:rFonts w:eastAsiaTheme="minorEastAsia" w:cstheme="minorBidi"/>
          <w:i w:val="0"/>
          <w:iCs w:val="0"/>
          <w:noProof/>
          <w:sz w:val="22"/>
          <w:szCs w:val="22"/>
          <w:lang w:eastAsia="en-ZA"/>
        </w:rPr>
      </w:pPr>
      <w:hyperlink w:anchor="_Toc204355077" w:history="1">
        <w:r w:rsidR="00E462BA" w:rsidRPr="0042717F">
          <w:rPr>
            <w:rStyle w:val="Hyperlink"/>
            <w:noProof/>
          </w:rPr>
          <w:t>Figure 14Proof of export from my database to an excel spreadsheet (integration)</w:t>
        </w:r>
        <w:r w:rsidR="00E462BA">
          <w:rPr>
            <w:noProof/>
            <w:webHidden/>
          </w:rPr>
          <w:tab/>
        </w:r>
        <w:r w:rsidR="00E462BA">
          <w:rPr>
            <w:noProof/>
            <w:webHidden/>
          </w:rPr>
          <w:fldChar w:fldCharType="begin"/>
        </w:r>
        <w:r w:rsidR="00E462BA">
          <w:rPr>
            <w:noProof/>
            <w:webHidden/>
          </w:rPr>
          <w:instrText xml:space="preserve"> PAGEREF _Toc204355077 \h </w:instrText>
        </w:r>
        <w:r w:rsidR="00E462BA">
          <w:rPr>
            <w:noProof/>
            <w:webHidden/>
          </w:rPr>
        </w:r>
        <w:r w:rsidR="00E462BA">
          <w:rPr>
            <w:noProof/>
            <w:webHidden/>
          </w:rPr>
          <w:fldChar w:fldCharType="separate"/>
        </w:r>
        <w:r w:rsidR="00E462BA">
          <w:rPr>
            <w:noProof/>
            <w:webHidden/>
          </w:rPr>
          <w:t>ii</w:t>
        </w:r>
        <w:r w:rsidR="00E462BA">
          <w:rPr>
            <w:noProof/>
            <w:webHidden/>
          </w:rPr>
          <w:fldChar w:fldCharType="end"/>
        </w:r>
      </w:hyperlink>
    </w:p>
    <w:p w14:paraId="4D398200" w14:textId="170E9ACA" w:rsidR="00E462BA" w:rsidRDefault="00A17C9E">
      <w:pPr>
        <w:pStyle w:val="TableofFigures"/>
        <w:tabs>
          <w:tab w:val="right" w:leader="dot" w:pos="9004"/>
        </w:tabs>
        <w:rPr>
          <w:rFonts w:eastAsiaTheme="minorEastAsia" w:cstheme="minorBidi"/>
          <w:i w:val="0"/>
          <w:iCs w:val="0"/>
          <w:noProof/>
          <w:sz w:val="22"/>
          <w:szCs w:val="22"/>
          <w:lang w:eastAsia="en-ZA"/>
        </w:rPr>
      </w:pPr>
      <w:hyperlink w:anchor="_Toc204355078" w:history="1">
        <w:r w:rsidR="00E462BA" w:rsidRPr="0042717F">
          <w:rPr>
            <w:rStyle w:val="Hyperlink"/>
            <w:noProof/>
          </w:rPr>
          <w:t>Figure 15 Further proof of export to excel</w:t>
        </w:r>
        <w:r w:rsidR="00E462BA">
          <w:rPr>
            <w:noProof/>
            <w:webHidden/>
          </w:rPr>
          <w:tab/>
        </w:r>
        <w:r w:rsidR="00E462BA">
          <w:rPr>
            <w:noProof/>
            <w:webHidden/>
          </w:rPr>
          <w:fldChar w:fldCharType="begin"/>
        </w:r>
        <w:r w:rsidR="00E462BA">
          <w:rPr>
            <w:noProof/>
            <w:webHidden/>
          </w:rPr>
          <w:instrText xml:space="preserve"> PAGEREF _Toc204355078 \h </w:instrText>
        </w:r>
        <w:r w:rsidR="00E462BA">
          <w:rPr>
            <w:noProof/>
            <w:webHidden/>
          </w:rPr>
        </w:r>
        <w:r w:rsidR="00E462BA">
          <w:rPr>
            <w:noProof/>
            <w:webHidden/>
          </w:rPr>
          <w:fldChar w:fldCharType="separate"/>
        </w:r>
        <w:r w:rsidR="00E462BA">
          <w:rPr>
            <w:noProof/>
            <w:webHidden/>
          </w:rPr>
          <w:t>ii</w:t>
        </w:r>
        <w:r w:rsidR="00E462BA">
          <w:rPr>
            <w:noProof/>
            <w:webHidden/>
          </w:rPr>
          <w:fldChar w:fldCharType="end"/>
        </w:r>
      </w:hyperlink>
    </w:p>
    <w:p w14:paraId="323D2034" w14:textId="7BAA7D58" w:rsidR="00E462BA" w:rsidRDefault="00A17C9E">
      <w:pPr>
        <w:pStyle w:val="TableofFigures"/>
        <w:tabs>
          <w:tab w:val="right" w:leader="dot" w:pos="9004"/>
        </w:tabs>
        <w:rPr>
          <w:rFonts w:eastAsiaTheme="minorEastAsia" w:cstheme="minorBidi"/>
          <w:i w:val="0"/>
          <w:iCs w:val="0"/>
          <w:noProof/>
          <w:sz w:val="22"/>
          <w:szCs w:val="22"/>
          <w:lang w:eastAsia="en-ZA"/>
        </w:rPr>
      </w:pPr>
      <w:hyperlink w:anchor="_Toc204355079" w:history="1">
        <w:r w:rsidR="00E462BA" w:rsidRPr="0042717F">
          <w:rPr>
            <w:rStyle w:val="Hyperlink"/>
            <w:noProof/>
          </w:rPr>
          <w:t>Figure 16 Proof of successful integration(successful export)</w:t>
        </w:r>
        <w:r w:rsidR="00E462BA">
          <w:rPr>
            <w:noProof/>
            <w:webHidden/>
          </w:rPr>
          <w:tab/>
        </w:r>
        <w:r w:rsidR="00E462BA">
          <w:rPr>
            <w:noProof/>
            <w:webHidden/>
          </w:rPr>
          <w:fldChar w:fldCharType="begin"/>
        </w:r>
        <w:r w:rsidR="00E462BA">
          <w:rPr>
            <w:noProof/>
            <w:webHidden/>
          </w:rPr>
          <w:instrText xml:space="preserve"> PAGEREF _Toc204355079 \h </w:instrText>
        </w:r>
        <w:r w:rsidR="00E462BA">
          <w:rPr>
            <w:noProof/>
            <w:webHidden/>
          </w:rPr>
        </w:r>
        <w:r w:rsidR="00E462BA">
          <w:rPr>
            <w:noProof/>
            <w:webHidden/>
          </w:rPr>
          <w:fldChar w:fldCharType="separate"/>
        </w:r>
        <w:r w:rsidR="00E462BA">
          <w:rPr>
            <w:noProof/>
            <w:webHidden/>
          </w:rPr>
          <w:t>iii</w:t>
        </w:r>
        <w:r w:rsidR="00E462BA">
          <w:rPr>
            <w:noProof/>
            <w:webHidden/>
          </w:rPr>
          <w:fldChar w:fldCharType="end"/>
        </w:r>
      </w:hyperlink>
    </w:p>
    <w:p w14:paraId="6E093B70" w14:textId="27B61B45" w:rsidR="00E462BA" w:rsidRDefault="00A17C9E">
      <w:pPr>
        <w:pStyle w:val="TableofFigures"/>
        <w:tabs>
          <w:tab w:val="right" w:leader="dot" w:pos="9004"/>
        </w:tabs>
        <w:rPr>
          <w:rFonts w:eastAsiaTheme="minorEastAsia" w:cstheme="minorBidi"/>
          <w:i w:val="0"/>
          <w:iCs w:val="0"/>
          <w:noProof/>
          <w:sz w:val="22"/>
          <w:szCs w:val="22"/>
          <w:lang w:eastAsia="en-ZA"/>
        </w:rPr>
      </w:pPr>
      <w:hyperlink w:anchor="_Toc204355080" w:history="1">
        <w:r w:rsidR="00E462BA" w:rsidRPr="0042717F">
          <w:rPr>
            <w:rStyle w:val="Hyperlink"/>
            <w:noProof/>
          </w:rPr>
          <w:t>Figure 17 Proof of copying to be special pasted</w:t>
        </w:r>
        <w:r w:rsidR="00E462BA">
          <w:rPr>
            <w:noProof/>
            <w:webHidden/>
          </w:rPr>
          <w:tab/>
        </w:r>
        <w:r w:rsidR="00E462BA">
          <w:rPr>
            <w:noProof/>
            <w:webHidden/>
          </w:rPr>
          <w:fldChar w:fldCharType="begin"/>
        </w:r>
        <w:r w:rsidR="00E462BA">
          <w:rPr>
            <w:noProof/>
            <w:webHidden/>
          </w:rPr>
          <w:instrText xml:space="preserve"> PAGEREF _Toc204355080 \h </w:instrText>
        </w:r>
        <w:r w:rsidR="00E462BA">
          <w:rPr>
            <w:noProof/>
            <w:webHidden/>
          </w:rPr>
        </w:r>
        <w:r w:rsidR="00E462BA">
          <w:rPr>
            <w:noProof/>
            <w:webHidden/>
          </w:rPr>
          <w:fldChar w:fldCharType="separate"/>
        </w:r>
        <w:r w:rsidR="00E462BA">
          <w:rPr>
            <w:noProof/>
            <w:webHidden/>
          </w:rPr>
          <w:t>iii</w:t>
        </w:r>
        <w:r w:rsidR="00E462BA">
          <w:rPr>
            <w:noProof/>
            <w:webHidden/>
          </w:rPr>
          <w:fldChar w:fldCharType="end"/>
        </w:r>
      </w:hyperlink>
    </w:p>
    <w:p w14:paraId="733A1BA4" w14:textId="25A5DB67" w:rsidR="00E462BA" w:rsidRDefault="00A17C9E">
      <w:pPr>
        <w:pStyle w:val="TableofFigures"/>
        <w:tabs>
          <w:tab w:val="right" w:leader="dot" w:pos="9004"/>
        </w:tabs>
        <w:rPr>
          <w:rFonts w:eastAsiaTheme="minorEastAsia" w:cstheme="minorBidi"/>
          <w:i w:val="0"/>
          <w:iCs w:val="0"/>
          <w:noProof/>
          <w:sz w:val="22"/>
          <w:szCs w:val="22"/>
          <w:lang w:eastAsia="en-ZA"/>
        </w:rPr>
      </w:pPr>
      <w:hyperlink w:anchor="_Toc204355081" w:history="1">
        <w:r w:rsidR="00E462BA" w:rsidRPr="0042717F">
          <w:rPr>
            <w:rStyle w:val="Hyperlink"/>
            <w:noProof/>
          </w:rPr>
          <w:t>Figure 18 Proof of paste link</w:t>
        </w:r>
        <w:r w:rsidR="00E462BA">
          <w:rPr>
            <w:noProof/>
            <w:webHidden/>
          </w:rPr>
          <w:tab/>
        </w:r>
        <w:r w:rsidR="00E462BA">
          <w:rPr>
            <w:noProof/>
            <w:webHidden/>
          </w:rPr>
          <w:fldChar w:fldCharType="begin"/>
        </w:r>
        <w:r w:rsidR="00E462BA">
          <w:rPr>
            <w:noProof/>
            <w:webHidden/>
          </w:rPr>
          <w:instrText xml:space="preserve"> PAGEREF _Toc204355081 \h </w:instrText>
        </w:r>
        <w:r w:rsidR="00E462BA">
          <w:rPr>
            <w:noProof/>
            <w:webHidden/>
          </w:rPr>
        </w:r>
        <w:r w:rsidR="00E462BA">
          <w:rPr>
            <w:noProof/>
            <w:webHidden/>
          </w:rPr>
          <w:fldChar w:fldCharType="separate"/>
        </w:r>
        <w:r w:rsidR="00E462BA">
          <w:rPr>
            <w:noProof/>
            <w:webHidden/>
          </w:rPr>
          <w:t>iv</w:t>
        </w:r>
        <w:r w:rsidR="00E462BA">
          <w:rPr>
            <w:noProof/>
            <w:webHidden/>
          </w:rPr>
          <w:fldChar w:fldCharType="end"/>
        </w:r>
      </w:hyperlink>
    </w:p>
    <w:p w14:paraId="17434869" w14:textId="0CB2E877" w:rsidR="00E462BA" w:rsidRDefault="00A17C9E">
      <w:pPr>
        <w:pStyle w:val="TableofFigures"/>
        <w:tabs>
          <w:tab w:val="right" w:leader="dot" w:pos="9004"/>
        </w:tabs>
        <w:rPr>
          <w:rFonts w:eastAsiaTheme="minorEastAsia" w:cstheme="minorBidi"/>
          <w:i w:val="0"/>
          <w:iCs w:val="0"/>
          <w:noProof/>
          <w:sz w:val="22"/>
          <w:szCs w:val="22"/>
          <w:lang w:eastAsia="en-ZA"/>
        </w:rPr>
      </w:pPr>
      <w:hyperlink w:anchor="_Toc204355082" w:history="1">
        <w:r w:rsidR="00E462BA" w:rsidRPr="0042717F">
          <w:rPr>
            <w:rStyle w:val="Hyperlink"/>
            <w:noProof/>
          </w:rPr>
          <w:t>Figure 19 Covert ion of table into icon</w:t>
        </w:r>
        <w:r w:rsidR="00E462BA">
          <w:rPr>
            <w:noProof/>
            <w:webHidden/>
          </w:rPr>
          <w:tab/>
        </w:r>
        <w:r w:rsidR="00E462BA">
          <w:rPr>
            <w:noProof/>
            <w:webHidden/>
          </w:rPr>
          <w:fldChar w:fldCharType="begin"/>
        </w:r>
        <w:r w:rsidR="00E462BA">
          <w:rPr>
            <w:noProof/>
            <w:webHidden/>
          </w:rPr>
          <w:instrText xml:space="preserve"> PAGEREF _Toc204355082 \h </w:instrText>
        </w:r>
        <w:r w:rsidR="00E462BA">
          <w:rPr>
            <w:noProof/>
            <w:webHidden/>
          </w:rPr>
        </w:r>
        <w:r w:rsidR="00E462BA">
          <w:rPr>
            <w:noProof/>
            <w:webHidden/>
          </w:rPr>
          <w:fldChar w:fldCharType="separate"/>
        </w:r>
        <w:r w:rsidR="00E462BA">
          <w:rPr>
            <w:noProof/>
            <w:webHidden/>
          </w:rPr>
          <w:t>iv</w:t>
        </w:r>
        <w:r w:rsidR="00E462BA">
          <w:rPr>
            <w:noProof/>
            <w:webHidden/>
          </w:rPr>
          <w:fldChar w:fldCharType="end"/>
        </w:r>
      </w:hyperlink>
    </w:p>
    <w:p w14:paraId="0B3D91EE" w14:textId="596861D0" w:rsidR="00E462BA" w:rsidRDefault="00A17C9E">
      <w:pPr>
        <w:pStyle w:val="TableofFigures"/>
        <w:tabs>
          <w:tab w:val="right" w:leader="dot" w:pos="9004"/>
        </w:tabs>
        <w:rPr>
          <w:rFonts w:eastAsiaTheme="minorEastAsia" w:cstheme="minorBidi"/>
          <w:i w:val="0"/>
          <w:iCs w:val="0"/>
          <w:noProof/>
          <w:sz w:val="22"/>
          <w:szCs w:val="22"/>
          <w:lang w:eastAsia="en-ZA"/>
        </w:rPr>
      </w:pPr>
      <w:hyperlink w:anchor="_Toc204355083" w:history="1">
        <w:r w:rsidR="00E462BA" w:rsidRPr="0042717F">
          <w:rPr>
            <w:rStyle w:val="Hyperlink"/>
            <w:noProof/>
          </w:rPr>
          <w:t>Figure 20 Screenshot of folder structure</w:t>
        </w:r>
        <w:r w:rsidR="00E462BA">
          <w:rPr>
            <w:noProof/>
            <w:webHidden/>
          </w:rPr>
          <w:tab/>
        </w:r>
        <w:r w:rsidR="00E462BA">
          <w:rPr>
            <w:noProof/>
            <w:webHidden/>
          </w:rPr>
          <w:fldChar w:fldCharType="begin"/>
        </w:r>
        <w:r w:rsidR="00E462BA">
          <w:rPr>
            <w:noProof/>
            <w:webHidden/>
          </w:rPr>
          <w:instrText xml:space="preserve"> PAGEREF _Toc204355083 \h </w:instrText>
        </w:r>
        <w:r w:rsidR="00E462BA">
          <w:rPr>
            <w:noProof/>
            <w:webHidden/>
          </w:rPr>
        </w:r>
        <w:r w:rsidR="00E462BA">
          <w:rPr>
            <w:noProof/>
            <w:webHidden/>
          </w:rPr>
          <w:fldChar w:fldCharType="separate"/>
        </w:r>
        <w:r w:rsidR="00E462BA">
          <w:rPr>
            <w:noProof/>
            <w:webHidden/>
          </w:rPr>
          <w:t>v</w:t>
        </w:r>
        <w:r w:rsidR="00E462BA">
          <w:rPr>
            <w:noProof/>
            <w:webHidden/>
          </w:rPr>
          <w:fldChar w:fldCharType="end"/>
        </w:r>
      </w:hyperlink>
    </w:p>
    <w:p w14:paraId="54140A43" w14:textId="503B9C4D" w:rsidR="00E462BA" w:rsidRDefault="00A17C9E">
      <w:pPr>
        <w:pStyle w:val="TableofFigures"/>
        <w:tabs>
          <w:tab w:val="right" w:leader="dot" w:pos="9004"/>
        </w:tabs>
        <w:rPr>
          <w:rFonts w:eastAsiaTheme="minorEastAsia" w:cstheme="minorBidi"/>
          <w:i w:val="0"/>
          <w:iCs w:val="0"/>
          <w:noProof/>
          <w:sz w:val="22"/>
          <w:szCs w:val="22"/>
          <w:lang w:eastAsia="en-ZA"/>
        </w:rPr>
      </w:pPr>
      <w:hyperlink w:anchor="_Toc204355084" w:history="1">
        <w:r w:rsidR="00E462BA" w:rsidRPr="0042717F">
          <w:rPr>
            <w:rStyle w:val="Hyperlink"/>
            <w:noProof/>
          </w:rPr>
          <w:t>Figure 21 Scanned image of AI declaration</w:t>
        </w:r>
        <w:r w:rsidR="00E462BA">
          <w:rPr>
            <w:noProof/>
            <w:webHidden/>
          </w:rPr>
          <w:tab/>
        </w:r>
        <w:r w:rsidR="00E462BA">
          <w:rPr>
            <w:noProof/>
            <w:webHidden/>
          </w:rPr>
          <w:fldChar w:fldCharType="begin"/>
        </w:r>
        <w:r w:rsidR="00E462BA">
          <w:rPr>
            <w:noProof/>
            <w:webHidden/>
          </w:rPr>
          <w:instrText xml:space="preserve"> PAGEREF _Toc204355084 \h </w:instrText>
        </w:r>
        <w:r w:rsidR="00E462BA">
          <w:rPr>
            <w:noProof/>
            <w:webHidden/>
          </w:rPr>
        </w:r>
        <w:r w:rsidR="00E462BA">
          <w:rPr>
            <w:noProof/>
            <w:webHidden/>
          </w:rPr>
          <w:fldChar w:fldCharType="separate"/>
        </w:r>
        <w:r w:rsidR="00E462BA">
          <w:rPr>
            <w:noProof/>
            <w:webHidden/>
          </w:rPr>
          <w:t>vi</w:t>
        </w:r>
        <w:r w:rsidR="00E462BA">
          <w:rPr>
            <w:noProof/>
            <w:webHidden/>
          </w:rPr>
          <w:fldChar w:fldCharType="end"/>
        </w:r>
      </w:hyperlink>
    </w:p>
    <w:p w14:paraId="1FDA8C07" w14:textId="6CA569E7" w:rsidR="00E462BA" w:rsidRDefault="00A17C9E">
      <w:pPr>
        <w:pStyle w:val="TableofFigures"/>
        <w:tabs>
          <w:tab w:val="right" w:leader="dot" w:pos="9004"/>
        </w:tabs>
        <w:rPr>
          <w:rFonts w:eastAsiaTheme="minorEastAsia" w:cstheme="minorBidi"/>
          <w:i w:val="0"/>
          <w:iCs w:val="0"/>
          <w:noProof/>
          <w:sz w:val="22"/>
          <w:szCs w:val="22"/>
          <w:lang w:eastAsia="en-ZA"/>
        </w:rPr>
      </w:pPr>
      <w:hyperlink w:anchor="_Toc204355085" w:history="1">
        <w:r w:rsidR="00E462BA" w:rsidRPr="0042717F">
          <w:rPr>
            <w:rStyle w:val="Hyperlink"/>
            <w:noProof/>
          </w:rPr>
          <w:t>Figure 22 Screenshot of completed spelling and grammar check</w:t>
        </w:r>
        <w:r w:rsidR="00E462BA">
          <w:rPr>
            <w:noProof/>
            <w:webHidden/>
          </w:rPr>
          <w:tab/>
        </w:r>
        <w:r w:rsidR="00E462BA">
          <w:rPr>
            <w:noProof/>
            <w:webHidden/>
          </w:rPr>
          <w:fldChar w:fldCharType="begin"/>
        </w:r>
        <w:r w:rsidR="00E462BA">
          <w:rPr>
            <w:noProof/>
            <w:webHidden/>
          </w:rPr>
          <w:instrText xml:space="preserve"> PAGEREF _Toc204355085 \h </w:instrText>
        </w:r>
        <w:r w:rsidR="00E462BA">
          <w:rPr>
            <w:noProof/>
            <w:webHidden/>
          </w:rPr>
        </w:r>
        <w:r w:rsidR="00E462BA">
          <w:rPr>
            <w:noProof/>
            <w:webHidden/>
          </w:rPr>
          <w:fldChar w:fldCharType="separate"/>
        </w:r>
        <w:r w:rsidR="00E462BA">
          <w:rPr>
            <w:noProof/>
            <w:webHidden/>
          </w:rPr>
          <w:t>vii</w:t>
        </w:r>
        <w:r w:rsidR="00E462BA">
          <w:rPr>
            <w:noProof/>
            <w:webHidden/>
          </w:rPr>
          <w:fldChar w:fldCharType="end"/>
        </w:r>
      </w:hyperlink>
    </w:p>
    <w:p w14:paraId="65D92BF1" w14:textId="42FAF882" w:rsidR="00220EEF" w:rsidRDefault="00A90E28">
      <w:r>
        <w:rPr>
          <w:b/>
          <w:bCs/>
          <w:noProof/>
          <w:lang w:val="en-US"/>
        </w:rPr>
        <w:fldChar w:fldCharType="end"/>
      </w:r>
    </w:p>
    <w:p w14:paraId="5777B94E" w14:textId="77777777" w:rsidR="00461859" w:rsidRDefault="00461859">
      <w:r>
        <w:br w:type="page"/>
      </w:r>
    </w:p>
    <w:p w14:paraId="270CCFBC" w14:textId="77777777" w:rsidR="00220EEF" w:rsidRDefault="00461859" w:rsidP="0053210E">
      <w:pPr>
        <w:pStyle w:val="NESH1"/>
      </w:pPr>
      <w:bookmarkStart w:id="5" w:name="_Toc204355087"/>
      <w:r>
        <w:lastRenderedPageBreak/>
        <w:t>TABLE OF CONTENTS</w:t>
      </w:r>
      <w:bookmarkEnd w:id="5"/>
    </w:p>
    <w:p w14:paraId="0B6EB4C5" w14:textId="600AC4CD" w:rsidR="00E462BA" w:rsidRDefault="00681FD5">
      <w:pPr>
        <w:pStyle w:val="TOC1"/>
        <w:tabs>
          <w:tab w:val="right" w:leader="underscore" w:pos="9004"/>
        </w:tabs>
        <w:rPr>
          <w:rFonts w:eastAsiaTheme="minorEastAsia" w:cstheme="minorBidi"/>
          <w:b w:val="0"/>
          <w:bCs w:val="0"/>
          <w:caps w:val="0"/>
          <w:noProof/>
          <w:sz w:val="22"/>
          <w:szCs w:val="22"/>
          <w:lang w:eastAsia="en-ZA"/>
        </w:rPr>
      </w:pPr>
      <w:r>
        <w:fldChar w:fldCharType="begin"/>
      </w:r>
      <w:r>
        <w:instrText xml:space="preserve"> TOC \o "1-3" \h \z \u </w:instrText>
      </w:r>
      <w:r>
        <w:fldChar w:fldCharType="separate"/>
      </w:r>
      <w:hyperlink w:anchor="_Toc204355086" w:history="1">
        <w:r w:rsidR="00E462BA" w:rsidRPr="00E87554">
          <w:rPr>
            <w:rStyle w:val="Hyperlink"/>
            <w:noProof/>
          </w:rPr>
          <w:t>TABLE OF FIGURES</w:t>
        </w:r>
        <w:r w:rsidR="00E462BA">
          <w:rPr>
            <w:noProof/>
            <w:webHidden/>
          </w:rPr>
          <w:tab/>
        </w:r>
        <w:r w:rsidR="00E462BA">
          <w:rPr>
            <w:noProof/>
            <w:webHidden/>
          </w:rPr>
          <w:fldChar w:fldCharType="begin"/>
        </w:r>
        <w:r w:rsidR="00E462BA">
          <w:rPr>
            <w:noProof/>
            <w:webHidden/>
          </w:rPr>
          <w:instrText xml:space="preserve"> PAGEREF _Toc204355086 \h </w:instrText>
        </w:r>
        <w:r w:rsidR="00E462BA">
          <w:rPr>
            <w:noProof/>
            <w:webHidden/>
          </w:rPr>
        </w:r>
        <w:r w:rsidR="00E462BA">
          <w:rPr>
            <w:noProof/>
            <w:webHidden/>
          </w:rPr>
          <w:fldChar w:fldCharType="separate"/>
        </w:r>
        <w:r w:rsidR="00E462BA">
          <w:rPr>
            <w:noProof/>
            <w:webHidden/>
          </w:rPr>
          <w:t>i</w:t>
        </w:r>
        <w:r w:rsidR="00E462BA">
          <w:rPr>
            <w:noProof/>
            <w:webHidden/>
          </w:rPr>
          <w:fldChar w:fldCharType="end"/>
        </w:r>
      </w:hyperlink>
    </w:p>
    <w:p w14:paraId="3119A1FD" w14:textId="0CB4BFE6" w:rsidR="00E462BA" w:rsidRDefault="00A17C9E">
      <w:pPr>
        <w:pStyle w:val="TOC1"/>
        <w:tabs>
          <w:tab w:val="right" w:leader="underscore" w:pos="9004"/>
        </w:tabs>
        <w:rPr>
          <w:rFonts w:eastAsiaTheme="minorEastAsia" w:cstheme="minorBidi"/>
          <w:b w:val="0"/>
          <w:bCs w:val="0"/>
          <w:caps w:val="0"/>
          <w:noProof/>
          <w:sz w:val="22"/>
          <w:szCs w:val="22"/>
          <w:lang w:eastAsia="en-ZA"/>
        </w:rPr>
      </w:pPr>
      <w:hyperlink w:anchor="_Toc204355087" w:history="1">
        <w:r w:rsidR="00E462BA" w:rsidRPr="00E87554">
          <w:rPr>
            <w:rStyle w:val="Hyperlink"/>
            <w:noProof/>
          </w:rPr>
          <w:t>TABLE OF CONTENTS</w:t>
        </w:r>
        <w:r w:rsidR="00E462BA">
          <w:rPr>
            <w:noProof/>
            <w:webHidden/>
          </w:rPr>
          <w:tab/>
        </w:r>
        <w:r w:rsidR="00E462BA">
          <w:rPr>
            <w:noProof/>
            <w:webHidden/>
          </w:rPr>
          <w:fldChar w:fldCharType="begin"/>
        </w:r>
        <w:r w:rsidR="00E462BA">
          <w:rPr>
            <w:noProof/>
            <w:webHidden/>
          </w:rPr>
          <w:instrText xml:space="preserve"> PAGEREF _Toc204355087 \h </w:instrText>
        </w:r>
        <w:r w:rsidR="00E462BA">
          <w:rPr>
            <w:noProof/>
            <w:webHidden/>
          </w:rPr>
        </w:r>
        <w:r w:rsidR="00E462BA">
          <w:rPr>
            <w:noProof/>
            <w:webHidden/>
          </w:rPr>
          <w:fldChar w:fldCharType="separate"/>
        </w:r>
        <w:r w:rsidR="00E462BA">
          <w:rPr>
            <w:noProof/>
            <w:webHidden/>
          </w:rPr>
          <w:t>ii</w:t>
        </w:r>
        <w:r w:rsidR="00E462BA">
          <w:rPr>
            <w:noProof/>
            <w:webHidden/>
          </w:rPr>
          <w:fldChar w:fldCharType="end"/>
        </w:r>
      </w:hyperlink>
    </w:p>
    <w:p w14:paraId="3F683822" w14:textId="3FCDE070" w:rsidR="00E462BA" w:rsidRDefault="00A17C9E">
      <w:pPr>
        <w:pStyle w:val="TOC1"/>
        <w:tabs>
          <w:tab w:val="right" w:leader="underscore" w:pos="9004"/>
        </w:tabs>
        <w:rPr>
          <w:rFonts w:eastAsiaTheme="minorEastAsia" w:cstheme="minorBidi"/>
          <w:b w:val="0"/>
          <w:bCs w:val="0"/>
          <w:caps w:val="0"/>
          <w:noProof/>
          <w:sz w:val="22"/>
          <w:szCs w:val="22"/>
          <w:lang w:eastAsia="en-ZA"/>
        </w:rPr>
      </w:pPr>
      <w:hyperlink w:anchor="_Toc204355088" w:history="1">
        <w:r w:rsidR="00E462BA" w:rsidRPr="00E87554">
          <w:rPr>
            <w:rStyle w:val="Hyperlink"/>
            <w:noProof/>
          </w:rPr>
          <w:t>MINDMAP</w:t>
        </w:r>
        <w:r w:rsidR="00E462BA">
          <w:rPr>
            <w:noProof/>
            <w:webHidden/>
          </w:rPr>
          <w:tab/>
        </w:r>
        <w:r w:rsidR="00E462BA">
          <w:rPr>
            <w:noProof/>
            <w:webHidden/>
          </w:rPr>
          <w:fldChar w:fldCharType="begin"/>
        </w:r>
        <w:r w:rsidR="00E462BA">
          <w:rPr>
            <w:noProof/>
            <w:webHidden/>
          </w:rPr>
          <w:instrText xml:space="preserve"> PAGEREF _Toc204355088 \h </w:instrText>
        </w:r>
        <w:r w:rsidR="00E462BA">
          <w:rPr>
            <w:noProof/>
            <w:webHidden/>
          </w:rPr>
        </w:r>
        <w:r w:rsidR="00E462BA">
          <w:rPr>
            <w:noProof/>
            <w:webHidden/>
          </w:rPr>
          <w:fldChar w:fldCharType="separate"/>
        </w:r>
        <w:r w:rsidR="00E462BA">
          <w:rPr>
            <w:noProof/>
            <w:webHidden/>
          </w:rPr>
          <w:t>1</w:t>
        </w:r>
        <w:r w:rsidR="00E462BA">
          <w:rPr>
            <w:noProof/>
            <w:webHidden/>
          </w:rPr>
          <w:fldChar w:fldCharType="end"/>
        </w:r>
      </w:hyperlink>
    </w:p>
    <w:p w14:paraId="1C3E464C" w14:textId="7631F477" w:rsidR="00E462BA" w:rsidRDefault="00A17C9E">
      <w:pPr>
        <w:pStyle w:val="TOC2"/>
        <w:tabs>
          <w:tab w:val="right" w:leader="underscore" w:pos="9004"/>
        </w:tabs>
        <w:rPr>
          <w:rFonts w:eastAsiaTheme="minorEastAsia" w:cstheme="minorBidi"/>
          <w:smallCaps w:val="0"/>
          <w:noProof/>
          <w:sz w:val="22"/>
          <w:szCs w:val="22"/>
          <w:lang w:eastAsia="en-ZA"/>
        </w:rPr>
      </w:pPr>
      <w:hyperlink w:anchor="_Toc204355089" w:history="1">
        <w:r w:rsidR="00E462BA" w:rsidRPr="00E87554">
          <w:rPr>
            <w:rStyle w:val="Hyperlink"/>
            <w:noProof/>
          </w:rPr>
          <w:t>framework, planning and intergration</w:t>
        </w:r>
        <w:r w:rsidR="00E462BA">
          <w:rPr>
            <w:noProof/>
            <w:webHidden/>
          </w:rPr>
          <w:tab/>
        </w:r>
        <w:r w:rsidR="00E462BA">
          <w:rPr>
            <w:noProof/>
            <w:webHidden/>
          </w:rPr>
          <w:fldChar w:fldCharType="begin"/>
        </w:r>
        <w:r w:rsidR="00E462BA">
          <w:rPr>
            <w:noProof/>
            <w:webHidden/>
          </w:rPr>
          <w:instrText xml:space="preserve"> PAGEREF _Toc204355089 \h </w:instrText>
        </w:r>
        <w:r w:rsidR="00E462BA">
          <w:rPr>
            <w:noProof/>
            <w:webHidden/>
          </w:rPr>
        </w:r>
        <w:r w:rsidR="00E462BA">
          <w:rPr>
            <w:noProof/>
            <w:webHidden/>
          </w:rPr>
          <w:fldChar w:fldCharType="separate"/>
        </w:r>
        <w:r w:rsidR="00E462BA">
          <w:rPr>
            <w:noProof/>
            <w:webHidden/>
          </w:rPr>
          <w:t>1</w:t>
        </w:r>
        <w:r w:rsidR="00E462BA">
          <w:rPr>
            <w:noProof/>
            <w:webHidden/>
          </w:rPr>
          <w:fldChar w:fldCharType="end"/>
        </w:r>
      </w:hyperlink>
    </w:p>
    <w:p w14:paraId="1C1B9233" w14:textId="2DAA41B6" w:rsidR="00E462BA" w:rsidRDefault="00A17C9E">
      <w:pPr>
        <w:pStyle w:val="TOC1"/>
        <w:tabs>
          <w:tab w:val="right" w:leader="underscore" w:pos="9004"/>
        </w:tabs>
        <w:rPr>
          <w:rFonts w:eastAsiaTheme="minorEastAsia" w:cstheme="minorBidi"/>
          <w:b w:val="0"/>
          <w:bCs w:val="0"/>
          <w:caps w:val="0"/>
          <w:noProof/>
          <w:sz w:val="22"/>
          <w:szCs w:val="22"/>
          <w:lang w:eastAsia="en-ZA"/>
        </w:rPr>
      </w:pPr>
      <w:hyperlink w:anchor="_Toc204355090" w:history="1">
        <w:r w:rsidR="00E462BA" w:rsidRPr="00E87554">
          <w:rPr>
            <w:rStyle w:val="Hyperlink"/>
            <w:noProof/>
          </w:rPr>
          <w:t>INTRODUCTION</w:t>
        </w:r>
        <w:r w:rsidR="00E462BA">
          <w:rPr>
            <w:noProof/>
            <w:webHidden/>
          </w:rPr>
          <w:tab/>
        </w:r>
        <w:r w:rsidR="00E462BA">
          <w:rPr>
            <w:noProof/>
            <w:webHidden/>
          </w:rPr>
          <w:fldChar w:fldCharType="begin"/>
        </w:r>
        <w:r w:rsidR="00E462BA">
          <w:rPr>
            <w:noProof/>
            <w:webHidden/>
          </w:rPr>
          <w:instrText xml:space="preserve"> PAGEREF _Toc204355090 \h </w:instrText>
        </w:r>
        <w:r w:rsidR="00E462BA">
          <w:rPr>
            <w:noProof/>
            <w:webHidden/>
          </w:rPr>
        </w:r>
        <w:r w:rsidR="00E462BA">
          <w:rPr>
            <w:noProof/>
            <w:webHidden/>
          </w:rPr>
          <w:fldChar w:fldCharType="separate"/>
        </w:r>
        <w:r w:rsidR="00E462BA">
          <w:rPr>
            <w:noProof/>
            <w:webHidden/>
          </w:rPr>
          <w:t>2</w:t>
        </w:r>
        <w:r w:rsidR="00E462BA">
          <w:rPr>
            <w:noProof/>
            <w:webHidden/>
          </w:rPr>
          <w:fldChar w:fldCharType="end"/>
        </w:r>
      </w:hyperlink>
    </w:p>
    <w:p w14:paraId="68C47808" w14:textId="152DE524" w:rsidR="00E462BA" w:rsidRDefault="00A17C9E">
      <w:pPr>
        <w:pStyle w:val="TOC1"/>
        <w:tabs>
          <w:tab w:val="right" w:leader="underscore" w:pos="9004"/>
        </w:tabs>
        <w:rPr>
          <w:rFonts w:eastAsiaTheme="minorEastAsia" w:cstheme="minorBidi"/>
          <w:b w:val="0"/>
          <w:bCs w:val="0"/>
          <w:caps w:val="0"/>
          <w:noProof/>
          <w:sz w:val="22"/>
          <w:szCs w:val="22"/>
          <w:lang w:eastAsia="en-ZA"/>
        </w:rPr>
      </w:pPr>
      <w:hyperlink w:anchor="_Toc204355091" w:history="1">
        <w:r w:rsidR="00E462BA" w:rsidRPr="00E87554">
          <w:rPr>
            <w:rStyle w:val="Hyperlink"/>
            <w:noProof/>
          </w:rPr>
          <w:t>MAIN QUESTION/OBJECTIVE</w:t>
        </w:r>
        <w:r w:rsidR="00E462BA">
          <w:rPr>
            <w:noProof/>
            <w:webHidden/>
          </w:rPr>
          <w:tab/>
        </w:r>
        <w:r w:rsidR="00E462BA">
          <w:rPr>
            <w:noProof/>
            <w:webHidden/>
          </w:rPr>
          <w:fldChar w:fldCharType="begin"/>
        </w:r>
        <w:r w:rsidR="00E462BA">
          <w:rPr>
            <w:noProof/>
            <w:webHidden/>
          </w:rPr>
          <w:instrText xml:space="preserve"> PAGEREF _Toc204355091 \h </w:instrText>
        </w:r>
        <w:r w:rsidR="00E462BA">
          <w:rPr>
            <w:noProof/>
            <w:webHidden/>
          </w:rPr>
        </w:r>
        <w:r w:rsidR="00E462BA">
          <w:rPr>
            <w:noProof/>
            <w:webHidden/>
          </w:rPr>
          <w:fldChar w:fldCharType="separate"/>
        </w:r>
        <w:r w:rsidR="00E462BA">
          <w:rPr>
            <w:noProof/>
            <w:webHidden/>
          </w:rPr>
          <w:t>2</w:t>
        </w:r>
        <w:r w:rsidR="00E462BA">
          <w:rPr>
            <w:noProof/>
            <w:webHidden/>
          </w:rPr>
          <w:fldChar w:fldCharType="end"/>
        </w:r>
      </w:hyperlink>
    </w:p>
    <w:p w14:paraId="543DAC03" w14:textId="474AD2E9" w:rsidR="00E462BA" w:rsidRDefault="00A17C9E">
      <w:pPr>
        <w:pStyle w:val="TOC1"/>
        <w:tabs>
          <w:tab w:val="right" w:leader="underscore" w:pos="9004"/>
        </w:tabs>
        <w:rPr>
          <w:rFonts w:eastAsiaTheme="minorEastAsia" w:cstheme="minorBidi"/>
          <w:b w:val="0"/>
          <w:bCs w:val="0"/>
          <w:caps w:val="0"/>
          <w:noProof/>
          <w:sz w:val="22"/>
          <w:szCs w:val="22"/>
          <w:lang w:eastAsia="en-ZA"/>
        </w:rPr>
      </w:pPr>
      <w:hyperlink w:anchor="_Toc204355092" w:history="1">
        <w:r w:rsidR="00E462BA" w:rsidRPr="00E87554">
          <w:rPr>
            <w:rStyle w:val="Hyperlink"/>
            <w:noProof/>
          </w:rPr>
          <w:t>QUESTIONS</w:t>
        </w:r>
        <w:r w:rsidR="00E462BA">
          <w:rPr>
            <w:noProof/>
            <w:webHidden/>
          </w:rPr>
          <w:tab/>
        </w:r>
        <w:r w:rsidR="00E462BA">
          <w:rPr>
            <w:noProof/>
            <w:webHidden/>
          </w:rPr>
          <w:fldChar w:fldCharType="begin"/>
        </w:r>
        <w:r w:rsidR="00E462BA">
          <w:rPr>
            <w:noProof/>
            <w:webHidden/>
          </w:rPr>
          <w:instrText xml:space="preserve"> PAGEREF _Toc204355092 \h </w:instrText>
        </w:r>
        <w:r w:rsidR="00E462BA">
          <w:rPr>
            <w:noProof/>
            <w:webHidden/>
          </w:rPr>
        </w:r>
        <w:r w:rsidR="00E462BA">
          <w:rPr>
            <w:noProof/>
            <w:webHidden/>
          </w:rPr>
          <w:fldChar w:fldCharType="separate"/>
        </w:r>
        <w:r w:rsidR="00E462BA">
          <w:rPr>
            <w:noProof/>
            <w:webHidden/>
          </w:rPr>
          <w:t>3</w:t>
        </w:r>
        <w:r w:rsidR="00E462BA">
          <w:rPr>
            <w:noProof/>
            <w:webHidden/>
          </w:rPr>
          <w:fldChar w:fldCharType="end"/>
        </w:r>
      </w:hyperlink>
    </w:p>
    <w:p w14:paraId="5CFCD883" w14:textId="05FA52BF" w:rsidR="00E462BA" w:rsidRDefault="00A17C9E">
      <w:pPr>
        <w:pStyle w:val="TOC1"/>
        <w:tabs>
          <w:tab w:val="right" w:leader="underscore" w:pos="9004"/>
        </w:tabs>
        <w:rPr>
          <w:rFonts w:eastAsiaTheme="minorEastAsia" w:cstheme="minorBidi"/>
          <w:b w:val="0"/>
          <w:bCs w:val="0"/>
          <w:caps w:val="0"/>
          <w:noProof/>
          <w:sz w:val="22"/>
          <w:szCs w:val="22"/>
          <w:lang w:eastAsia="en-ZA"/>
        </w:rPr>
      </w:pPr>
      <w:hyperlink w:anchor="_Toc204355093" w:history="1">
        <w:r w:rsidR="00E462BA" w:rsidRPr="00E87554">
          <w:rPr>
            <w:rStyle w:val="Hyperlink"/>
            <w:noProof/>
          </w:rPr>
          <w:t>QUESTIONNAIRE/SURVEY</w:t>
        </w:r>
        <w:r w:rsidR="00E462BA">
          <w:rPr>
            <w:noProof/>
            <w:webHidden/>
          </w:rPr>
          <w:tab/>
        </w:r>
        <w:r w:rsidR="00E462BA">
          <w:rPr>
            <w:noProof/>
            <w:webHidden/>
          </w:rPr>
          <w:fldChar w:fldCharType="begin"/>
        </w:r>
        <w:r w:rsidR="00E462BA">
          <w:rPr>
            <w:noProof/>
            <w:webHidden/>
          </w:rPr>
          <w:instrText xml:space="preserve"> PAGEREF _Toc204355093 \h </w:instrText>
        </w:r>
        <w:r w:rsidR="00E462BA">
          <w:rPr>
            <w:noProof/>
            <w:webHidden/>
          </w:rPr>
        </w:r>
        <w:r w:rsidR="00E462BA">
          <w:rPr>
            <w:noProof/>
            <w:webHidden/>
          </w:rPr>
          <w:fldChar w:fldCharType="separate"/>
        </w:r>
        <w:r w:rsidR="00E462BA">
          <w:rPr>
            <w:noProof/>
            <w:webHidden/>
          </w:rPr>
          <w:t>4</w:t>
        </w:r>
        <w:r w:rsidR="00E462BA">
          <w:rPr>
            <w:noProof/>
            <w:webHidden/>
          </w:rPr>
          <w:fldChar w:fldCharType="end"/>
        </w:r>
      </w:hyperlink>
    </w:p>
    <w:p w14:paraId="6B0B093B" w14:textId="575823C4" w:rsidR="00E462BA" w:rsidRDefault="00A17C9E">
      <w:pPr>
        <w:pStyle w:val="TOC1"/>
        <w:tabs>
          <w:tab w:val="right" w:leader="underscore" w:pos="9004"/>
        </w:tabs>
        <w:rPr>
          <w:rFonts w:eastAsiaTheme="minorEastAsia" w:cstheme="minorBidi"/>
          <w:b w:val="0"/>
          <w:bCs w:val="0"/>
          <w:caps w:val="0"/>
          <w:noProof/>
          <w:sz w:val="22"/>
          <w:szCs w:val="22"/>
          <w:lang w:eastAsia="en-ZA"/>
        </w:rPr>
      </w:pPr>
      <w:hyperlink w:anchor="_Toc204355094" w:history="1">
        <w:r w:rsidR="00E462BA" w:rsidRPr="00E87554">
          <w:rPr>
            <w:rStyle w:val="Hyperlink"/>
            <w:noProof/>
          </w:rPr>
          <w:t>QUESTIONs</w:t>
        </w:r>
        <w:r w:rsidR="00E462BA">
          <w:rPr>
            <w:noProof/>
            <w:webHidden/>
          </w:rPr>
          <w:tab/>
        </w:r>
        <w:r w:rsidR="00E462BA">
          <w:rPr>
            <w:noProof/>
            <w:webHidden/>
          </w:rPr>
          <w:fldChar w:fldCharType="begin"/>
        </w:r>
        <w:r w:rsidR="00E462BA">
          <w:rPr>
            <w:noProof/>
            <w:webHidden/>
          </w:rPr>
          <w:instrText xml:space="preserve"> PAGEREF _Toc204355094 \h </w:instrText>
        </w:r>
        <w:r w:rsidR="00E462BA">
          <w:rPr>
            <w:noProof/>
            <w:webHidden/>
          </w:rPr>
        </w:r>
        <w:r w:rsidR="00E462BA">
          <w:rPr>
            <w:noProof/>
            <w:webHidden/>
          </w:rPr>
          <w:fldChar w:fldCharType="separate"/>
        </w:r>
        <w:r w:rsidR="00E462BA">
          <w:rPr>
            <w:noProof/>
            <w:webHidden/>
          </w:rPr>
          <w:t>5</w:t>
        </w:r>
        <w:r w:rsidR="00E462BA">
          <w:rPr>
            <w:noProof/>
            <w:webHidden/>
          </w:rPr>
          <w:fldChar w:fldCharType="end"/>
        </w:r>
      </w:hyperlink>
    </w:p>
    <w:p w14:paraId="216E0F00" w14:textId="41218A2F" w:rsidR="00E462BA" w:rsidRDefault="00A17C9E">
      <w:pPr>
        <w:pStyle w:val="TOC2"/>
        <w:tabs>
          <w:tab w:val="right" w:leader="underscore" w:pos="9004"/>
        </w:tabs>
        <w:rPr>
          <w:rFonts w:eastAsiaTheme="minorEastAsia" w:cstheme="minorBidi"/>
          <w:smallCaps w:val="0"/>
          <w:noProof/>
          <w:sz w:val="22"/>
          <w:szCs w:val="22"/>
          <w:lang w:eastAsia="en-ZA"/>
        </w:rPr>
      </w:pPr>
      <w:hyperlink w:anchor="_Toc204355095" w:history="1">
        <w:r w:rsidR="00E462BA" w:rsidRPr="00E87554">
          <w:rPr>
            <w:rStyle w:val="Hyperlink"/>
            <w:noProof/>
          </w:rPr>
          <w:t>open-ended questions</w:t>
        </w:r>
        <w:r w:rsidR="00E462BA">
          <w:rPr>
            <w:noProof/>
            <w:webHidden/>
          </w:rPr>
          <w:tab/>
        </w:r>
        <w:r w:rsidR="00E462BA">
          <w:rPr>
            <w:noProof/>
            <w:webHidden/>
          </w:rPr>
          <w:fldChar w:fldCharType="begin"/>
        </w:r>
        <w:r w:rsidR="00E462BA">
          <w:rPr>
            <w:noProof/>
            <w:webHidden/>
          </w:rPr>
          <w:instrText xml:space="preserve"> PAGEREF _Toc204355095 \h </w:instrText>
        </w:r>
        <w:r w:rsidR="00E462BA">
          <w:rPr>
            <w:noProof/>
            <w:webHidden/>
          </w:rPr>
        </w:r>
        <w:r w:rsidR="00E462BA">
          <w:rPr>
            <w:noProof/>
            <w:webHidden/>
          </w:rPr>
          <w:fldChar w:fldCharType="separate"/>
        </w:r>
        <w:r w:rsidR="00E462BA">
          <w:rPr>
            <w:noProof/>
            <w:webHidden/>
          </w:rPr>
          <w:t>5</w:t>
        </w:r>
        <w:r w:rsidR="00E462BA">
          <w:rPr>
            <w:noProof/>
            <w:webHidden/>
          </w:rPr>
          <w:fldChar w:fldCharType="end"/>
        </w:r>
      </w:hyperlink>
    </w:p>
    <w:p w14:paraId="16424280" w14:textId="4ACCCCF5" w:rsidR="00E462BA" w:rsidRDefault="00A17C9E">
      <w:pPr>
        <w:pStyle w:val="TOC2"/>
        <w:tabs>
          <w:tab w:val="right" w:leader="underscore" w:pos="9004"/>
        </w:tabs>
        <w:rPr>
          <w:rFonts w:eastAsiaTheme="minorEastAsia" w:cstheme="minorBidi"/>
          <w:smallCaps w:val="0"/>
          <w:noProof/>
          <w:sz w:val="22"/>
          <w:szCs w:val="22"/>
          <w:lang w:eastAsia="en-ZA"/>
        </w:rPr>
      </w:pPr>
      <w:hyperlink w:anchor="_Toc204355096" w:history="1">
        <w:r w:rsidR="00E462BA" w:rsidRPr="00E87554">
          <w:rPr>
            <w:rStyle w:val="Hyperlink"/>
            <w:noProof/>
          </w:rPr>
          <w:t>question tables</w:t>
        </w:r>
        <w:r w:rsidR="00E462BA">
          <w:rPr>
            <w:noProof/>
            <w:webHidden/>
          </w:rPr>
          <w:tab/>
        </w:r>
        <w:r w:rsidR="00E462BA">
          <w:rPr>
            <w:noProof/>
            <w:webHidden/>
          </w:rPr>
          <w:fldChar w:fldCharType="begin"/>
        </w:r>
        <w:r w:rsidR="00E462BA">
          <w:rPr>
            <w:noProof/>
            <w:webHidden/>
          </w:rPr>
          <w:instrText xml:space="preserve"> PAGEREF _Toc204355096 \h </w:instrText>
        </w:r>
        <w:r w:rsidR="00E462BA">
          <w:rPr>
            <w:noProof/>
            <w:webHidden/>
          </w:rPr>
        </w:r>
        <w:r w:rsidR="00E462BA">
          <w:rPr>
            <w:noProof/>
            <w:webHidden/>
          </w:rPr>
          <w:fldChar w:fldCharType="separate"/>
        </w:r>
        <w:r w:rsidR="00E462BA">
          <w:rPr>
            <w:noProof/>
            <w:webHidden/>
          </w:rPr>
          <w:t>6</w:t>
        </w:r>
        <w:r w:rsidR="00E462BA">
          <w:rPr>
            <w:noProof/>
            <w:webHidden/>
          </w:rPr>
          <w:fldChar w:fldCharType="end"/>
        </w:r>
      </w:hyperlink>
    </w:p>
    <w:p w14:paraId="06FDF7A1" w14:textId="17A694A0" w:rsidR="00E462BA" w:rsidRDefault="00A17C9E">
      <w:pPr>
        <w:pStyle w:val="TOC1"/>
        <w:tabs>
          <w:tab w:val="right" w:leader="underscore" w:pos="9004"/>
        </w:tabs>
        <w:rPr>
          <w:rFonts w:eastAsiaTheme="minorEastAsia" w:cstheme="minorBidi"/>
          <w:b w:val="0"/>
          <w:bCs w:val="0"/>
          <w:caps w:val="0"/>
          <w:noProof/>
          <w:sz w:val="22"/>
          <w:szCs w:val="22"/>
          <w:lang w:eastAsia="en-ZA"/>
        </w:rPr>
      </w:pPr>
      <w:hyperlink w:anchor="_Toc204355097" w:history="1">
        <w:r w:rsidR="00E462BA" w:rsidRPr="00E87554">
          <w:rPr>
            <w:rStyle w:val="Hyperlink"/>
            <w:noProof/>
          </w:rPr>
          <w:t>FINDINGS FROM QUERIES</w:t>
        </w:r>
        <w:r w:rsidR="00E462BA">
          <w:rPr>
            <w:noProof/>
            <w:webHidden/>
          </w:rPr>
          <w:tab/>
        </w:r>
        <w:r w:rsidR="00E462BA">
          <w:rPr>
            <w:noProof/>
            <w:webHidden/>
          </w:rPr>
          <w:fldChar w:fldCharType="begin"/>
        </w:r>
        <w:r w:rsidR="00E462BA">
          <w:rPr>
            <w:noProof/>
            <w:webHidden/>
          </w:rPr>
          <w:instrText xml:space="preserve"> PAGEREF _Toc204355097 \h </w:instrText>
        </w:r>
        <w:r w:rsidR="00E462BA">
          <w:rPr>
            <w:noProof/>
            <w:webHidden/>
          </w:rPr>
        </w:r>
        <w:r w:rsidR="00E462BA">
          <w:rPr>
            <w:noProof/>
            <w:webHidden/>
          </w:rPr>
          <w:fldChar w:fldCharType="separate"/>
        </w:r>
        <w:r w:rsidR="00E462BA">
          <w:rPr>
            <w:noProof/>
            <w:webHidden/>
          </w:rPr>
          <w:t>19</w:t>
        </w:r>
        <w:r w:rsidR="00E462BA">
          <w:rPr>
            <w:noProof/>
            <w:webHidden/>
          </w:rPr>
          <w:fldChar w:fldCharType="end"/>
        </w:r>
      </w:hyperlink>
    </w:p>
    <w:p w14:paraId="581187C5" w14:textId="1B15E4E7" w:rsidR="00E462BA" w:rsidRDefault="00A17C9E">
      <w:pPr>
        <w:pStyle w:val="TOC1"/>
        <w:tabs>
          <w:tab w:val="right" w:leader="underscore" w:pos="9004"/>
        </w:tabs>
        <w:rPr>
          <w:rFonts w:eastAsiaTheme="minorEastAsia" w:cstheme="minorBidi"/>
          <w:b w:val="0"/>
          <w:bCs w:val="0"/>
          <w:caps w:val="0"/>
          <w:noProof/>
          <w:sz w:val="22"/>
          <w:szCs w:val="22"/>
          <w:lang w:eastAsia="en-ZA"/>
        </w:rPr>
      </w:pPr>
      <w:hyperlink w:anchor="_Toc204355098" w:history="1">
        <w:r w:rsidR="00E462BA" w:rsidRPr="00E87554">
          <w:rPr>
            <w:rStyle w:val="Hyperlink"/>
            <w:noProof/>
          </w:rPr>
          <w:t>PROCESS/DEVELOPMENT/COURSE OF ACTION</w:t>
        </w:r>
        <w:r w:rsidR="00E462BA">
          <w:rPr>
            <w:noProof/>
            <w:webHidden/>
          </w:rPr>
          <w:tab/>
        </w:r>
        <w:r w:rsidR="00E462BA">
          <w:rPr>
            <w:noProof/>
            <w:webHidden/>
          </w:rPr>
          <w:fldChar w:fldCharType="begin"/>
        </w:r>
        <w:r w:rsidR="00E462BA">
          <w:rPr>
            <w:noProof/>
            <w:webHidden/>
          </w:rPr>
          <w:instrText xml:space="preserve"> PAGEREF _Toc204355098 \h </w:instrText>
        </w:r>
        <w:r w:rsidR="00E462BA">
          <w:rPr>
            <w:noProof/>
            <w:webHidden/>
          </w:rPr>
        </w:r>
        <w:r w:rsidR="00E462BA">
          <w:rPr>
            <w:noProof/>
            <w:webHidden/>
          </w:rPr>
          <w:fldChar w:fldCharType="separate"/>
        </w:r>
        <w:r w:rsidR="00E462BA">
          <w:rPr>
            <w:noProof/>
            <w:webHidden/>
          </w:rPr>
          <w:t>20</w:t>
        </w:r>
        <w:r w:rsidR="00E462BA">
          <w:rPr>
            <w:noProof/>
            <w:webHidden/>
          </w:rPr>
          <w:fldChar w:fldCharType="end"/>
        </w:r>
      </w:hyperlink>
    </w:p>
    <w:p w14:paraId="339277D2" w14:textId="3AD94D47" w:rsidR="00E462BA" w:rsidRDefault="00A17C9E">
      <w:pPr>
        <w:pStyle w:val="TOC2"/>
        <w:tabs>
          <w:tab w:val="right" w:leader="underscore" w:pos="9004"/>
        </w:tabs>
        <w:rPr>
          <w:rFonts w:eastAsiaTheme="minorEastAsia" w:cstheme="minorBidi"/>
          <w:smallCaps w:val="0"/>
          <w:noProof/>
          <w:sz w:val="22"/>
          <w:szCs w:val="22"/>
          <w:lang w:eastAsia="en-ZA"/>
        </w:rPr>
      </w:pPr>
      <w:hyperlink w:anchor="_Toc204355099" w:history="1">
        <w:r w:rsidR="00E462BA" w:rsidRPr="00E87554">
          <w:rPr>
            <w:rStyle w:val="Hyperlink"/>
            <w:noProof/>
          </w:rPr>
          <w:t>phase 1:</w:t>
        </w:r>
        <w:r w:rsidR="00E462BA">
          <w:rPr>
            <w:noProof/>
            <w:webHidden/>
          </w:rPr>
          <w:tab/>
        </w:r>
        <w:r w:rsidR="00E462BA">
          <w:rPr>
            <w:noProof/>
            <w:webHidden/>
          </w:rPr>
          <w:fldChar w:fldCharType="begin"/>
        </w:r>
        <w:r w:rsidR="00E462BA">
          <w:rPr>
            <w:noProof/>
            <w:webHidden/>
          </w:rPr>
          <w:instrText xml:space="preserve"> PAGEREF _Toc204355099 \h </w:instrText>
        </w:r>
        <w:r w:rsidR="00E462BA">
          <w:rPr>
            <w:noProof/>
            <w:webHidden/>
          </w:rPr>
        </w:r>
        <w:r w:rsidR="00E462BA">
          <w:rPr>
            <w:noProof/>
            <w:webHidden/>
          </w:rPr>
          <w:fldChar w:fldCharType="separate"/>
        </w:r>
        <w:r w:rsidR="00E462BA">
          <w:rPr>
            <w:noProof/>
            <w:webHidden/>
          </w:rPr>
          <w:t>20</w:t>
        </w:r>
        <w:r w:rsidR="00E462BA">
          <w:rPr>
            <w:noProof/>
            <w:webHidden/>
          </w:rPr>
          <w:fldChar w:fldCharType="end"/>
        </w:r>
      </w:hyperlink>
    </w:p>
    <w:p w14:paraId="150B724F" w14:textId="1E7C89DB" w:rsidR="00E462BA" w:rsidRDefault="00A17C9E">
      <w:pPr>
        <w:pStyle w:val="TOC2"/>
        <w:tabs>
          <w:tab w:val="right" w:leader="underscore" w:pos="9004"/>
        </w:tabs>
        <w:rPr>
          <w:rFonts w:eastAsiaTheme="minorEastAsia" w:cstheme="minorBidi"/>
          <w:smallCaps w:val="0"/>
          <w:noProof/>
          <w:sz w:val="22"/>
          <w:szCs w:val="22"/>
          <w:lang w:eastAsia="en-ZA"/>
        </w:rPr>
      </w:pPr>
      <w:hyperlink w:anchor="_Toc204355100" w:history="1">
        <w:r w:rsidR="00E462BA" w:rsidRPr="00E87554">
          <w:rPr>
            <w:rStyle w:val="Hyperlink"/>
            <w:noProof/>
          </w:rPr>
          <w:t>phase 2:</w:t>
        </w:r>
        <w:r w:rsidR="00E462BA">
          <w:rPr>
            <w:noProof/>
            <w:webHidden/>
          </w:rPr>
          <w:tab/>
        </w:r>
        <w:r w:rsidR="00E462BA">
          <w:rPr>
            <w:noProof/>
            <w:webHidden/>
          </w:rPr>
          <w:fldChar w:fldCharType="begin"/>
        </w:r>
        <w:r w:rsidR="00E462BA">
          <w:rPr>
            <w:noProof/>
            <w:webHidden/>
          </w:rPr>
          <w:instrText xml:space="preserve"> PAGEREF _Toc204355100 \h </w:instrText>
        </w:r>
        <w:r w:rsidR="00E462BA">
          <w:rPr>
            <w:noProof/>
            <w:webHidden/>
          </w:rPr>
        </w:r>
        <w:r w:rsidR="00E462BA">
          <w:rPr>
            <w:noProof/>
            <w:webHidden/>
          </w:rPr>
          <w:fldChar w:fldCharType="separate"/>
        </w:r>
        <w:r w:rsidR="00E462BA">
          <w:rPr>
            <w:noProof/>
            <w:webHidden/>
          </w:rPr>
          <w:t>20</w:t>
        </w:r>
        <w:r w:rsidR="00E462BA">
          <w:rPr>
            <w:noProof/>
            <w:webHidden/>
          </w:rPr>
          <w:fldChar w:fldCharType="end"/>
        </w:r>
      </w:hyperlink>
    </w:p>
    <w:p w14:paraId="732CEAF5" w14:textId="552D955F" w:rsidR="00E462BA" w:rsidRDefault="00A17C9E">
      <w:pPr>
        <w:pStyle w:val="TOC1"/>
        <w:tabs>
          <w:tab w:val="right" w:leader="underscore" w:pos="9004"/>
        </w:tabs>
        <w:rPr>
          <w:rFonts w:eastAsiaTheme="minorEastAsia" w:cstheme="minorBidi"/>
          <w:b w:val="0"/>
          <w:bCs w:val="0"/>
          <w:caps w:val="0"/>
          <w:noProof/>
          <w:sz w:val="22"/>
          <w:szCs w:val="22"/>
          <w:lang w:eastAsia="en-ZA"/>
        </w:rPr>
      </w:pPr>
      <w:hyperlink w:anchor="_Toc204355101" w:history="1">
        <w:r w:rsidR="00E462BA" w:rsidRPr="00E87554">
          <w:rPr>
            <w:rStyle w:val="Hyperlink"/>
            <w:noProof/>
          </w:rPr>
          <w:t>Task1:</w:t>
        </w:r>
        <w:r w:rsidR="00E462BA">
          <w:rPr>
            <w:noProof/>
            <w:webHidden/>
          </w:rPr>
          <w:tab/>
        </w:r>
        <w:r w:rsidR="00E462BA">
          <w:rPr>
            <w:noProof/>
            <w:webHidden/>
          </w:rPr>
          <w:fldChar w:fldCharType="begin"/>
        </w:r>
        <w:r w:rsidR="00E462BA">
          <w:rPr>
            <w:noProof/>
            <w:webHidden/>
          </w:rPr>
          <w:instrText xml:space="preserve"> PAGEREF _Toc204355101 \h </w:instrText>
        </w:r>
        <w:r w:rsidR="00E462BA">
          <w:rPr>
            <w:noProof/>
            <w:webHidden/>
          </w:rPr>
        </w:r>
        <w:r w:rsidR="00E462BA">
          <w:rPr>
            <w:noProof/>
            <w:webHidden/>
          </w:rPr>
          <w:fldChar w:fldCharType="separate"/>
        </w:r>
        <w:r w:rsidR="00E462BA">
          <w:rPr>
            <w:noProof/>
            <w:webHidden/>
          </w:rPr>
          <w:t>20</w:t>
        </w:r>
        <w:r w:rsidR="00E462BA">
          <w:rPr>
            <w:noProof/>
            <w:webHidden/>
          </w:rPr>
          <w:fldChar w:fldCharType="end"/>
        </w:r>
      </w:hyperlink>
    </w:p>
    <w:p w14:paraId="1D3EA3EE" w14:textId="063B2236" w:rsidR="00E462BA" w:rsidRDefault="00A17C9E">
      <w:pPr>
        <w:pStyle w:val="TOC1"/>
        <w:tabs>
          <w:tab w:val="right" w:leader="underscore" w:pos="9004"/>
        </w:tabs>
        <w:rPr>
          <w:rFonts w:eastAsiaTheme="minorEastAsia" w:cstheme="minorBidi"/>
          <w:b w:val="0"/>
          <w:bCs w:val="0"/>
          <w:caps w:val="0"/>
          <w:noProof/>
          <w:sz w:val="22"/>
          <w:szCs w:val="22"/>
          <w:lang w:eastAsia="en-ZA"/>
        </w:rPr>
      </w:pPr>
      <w:hyperlink w:anchor="_Toc204355102" w:history="1">
        <w:r w:rsidR="00E462BA" w:rsidRPr="00E87554">
          <w:rPr>
            <w:rStyle w:val="Hyperlink"/>
            <w:noProof/>
          </w:rPr>
          <w:t>TASK2:</w:t>
        </w:r>
        <w:r w:rsidR="00E462BA">
          <w:rPr>
            <w:noProof/>
            <w:webHidden/>
          </w:rPr>
          <w:tab/>
        </w:r>
        <w:r w:rsidR="00E462BA">
          <w:rPr>
            <w:noProof/>
            <w:webHidden/>
          </w:rPr>
          <w:fldChar w:fldCharType="begin"/>
        </w:r>
        <w:r w:rsidR="00E462BA">
          <w:rPr>
            <w:noProof/>
            <w:webHidden/>
          </w:rPr>
          <w:instrText xml:space="preserve"> PAGEREF _Toc204355102 \h </w:instrText>
        </w:r>
        <w:r w:rsidR="00E462BA">
          <w:rPr>
            <w:noProof/>
            <w:webHidden/>
          </w:rPr>
        </w:r>
        <w:r w:rsidR="00E462BA">
          <w:rPr>
            <w:noProof/>
            <w:webHidden/>
          </w:rPr>
          <w:fldChar w:fldCharType="separate"/>
        </w:r>
        <w:r w:rsidR="00E462BA">
          <w:rPr>
            <w:noProof/>
            <w:webHidden/>
          </w:rPr>
          <w:t>20</w:t>
        </w:r>
        <w:r w:rsidR="00E462BA">
          <w:rPr>
            <w:noProof/>
            <w:webHidden/>
          </w:rPr>
          <w:fldChar w:fldCharType="end"/>
        </w:r>
      </w:hyperlink>
    </w:p>
    <w:p w14:paraId="07239CBC" w14:textId="5E78F309" w:rsidR="00E462BA" w:rsidRDefault="00A17C9E">
      <w:pPr>
        <w:pStyle w:val="TOC1"/>
        <w:tabs>
          <w:tab w:val="right" w:leader="underscore" w:pos="9004"/>
        </w:tabs>
        <w:rPr>
          <w:rFonts w:eastAsiaTheme="minorEastAsia" w:cstheme="minorBidi"/>
          <w:b w:val="0"/>
          <w:bCs w:val="0"/>
          <w:caps w:val="0"/>
          <w:noProof/>
          <w:sz w:val="22"/>
          <w:szCs w:val="22"/>
          <w:lang w:eastAsia="en-ZA"/>
        </w:rPr>
      </w:pPr>
      <w:hyperlink w:anchor="_Toc204355103" w:history="1">
        <w:r w:rsidR="00E462BA" w:rsidRPr="00E87554">
          <w:rPr>
            <w:rStyle w:val="Hyperlink"/>
            <w:noProof/>
          </w:rPr>
          <w:t>CONCLUSION/EVALUATION</w:t>
        </w:r>
        <w:r w:rsidR="00E462BA">
          <w:rPr>
            <w:noProof/>
            <w:webHidden/>
          </w:rPr>
          <w:tab/>
        </w:r>
        <w:r w:rsidR="00E462BA">
          <w:rPr>
            <w:noProof/>
            <w:webHidden/>
          </w:rPr>
          <w:fldChar w:fldCharType="begin"/>
        </w:r>
        <w:r w:rsidR="00E462BA">
          <w:rPr>
            <w:noProof/>
            <w:webHidden/>
          </w:rPr>
          <w:instrText xml:space="preserve"> PAGEREF _Toc204355103 \h </w:instrText>
        </w:r>
        <w:r w:rsidR="00E462BA">
          <w:rPr>
            <w:noProof/>
            <w:webHidden/>
          </w:rPr>
        </w:r>
        <w:r w:rsidR="00E462BA">
          <w:rPr>
            <w:noProof/>
            <w:webHidden/>
          </w:rPr>
          <w:fldChar w:fldCharType="separate"/>
        </w:r>
        <w:r w:rsidR="00E462BA">
          <w:rPr>
            <w:noProof/>
            <w:webHidden/>
          </w:rPr>
          <w:t>21</w:t>
        </w:r>
        <w:r w:rsidR="00E462BA">
          <w:rPr>
            <w:noProof/>
            <w:webHidden/>
          </w:rPr>
          <w:fldChar w:fldCharType="end"/>
        </w:r>
      </w:hyperlink>
    </w:p>
    <w:p w14:paraId="7C407F68" w14:textId="71DA0EF5" w:rsidR="00E462BA" w:rsidRDefault="00A17C9E">
      <w:pPr>
        <w:pStyle w:val="TOC1"/>
        <w:tabs>
          <w:tab w:val="right" w:leader="underscore" w:pos="9004"/>
        </w:tabs>
        <w:rPr>
          <w:rFonts w:eastAsiaTheme="minorEastAsia" w:cstheme="minorBidi"/>
          <w:b w:val="0"/>
          <w:bCs w:val="0"/>
          <w:caps w:val="0"/>
          <w:noProof/>
          <w:sz w:val="22"/>
          <w:szCs w:val="22"/>
          <w:lang w:eastAsia="en-ZA"/>
        </w:rPr>
      </w:pPr>
      <w:hyperlink w:anchor="_Toc204355104" w:history="1">
        <w:r w:rsidR="00E462BA" w:rsidRPr="00E87554">
          <w:rPr>
            <w:rStyle w:val="Hyperlink"/>
            <w:noProof/>
          </w:rPr>
          <w:t>SELF-EVLUATION/FUTURE DEVELOPMENTS</w:t>
        </w:r>
        <w:r w:rsidR="00E462BA">
          <w:rPr>
            <w:noProof/>
            <w:webHidden/>
          </w:rPr>
          <w:tab/>
        </w:r>
        <w:r w:rsidR="00E462BA">
          <w:rPr>
            <w:noProof/>
            <w:webHidden/>
          </w:rPr>
          <w:fldChar w:fldCharType="begin"/>
        </w:r>
        <w:r w:rsidR="00E462BA">
          <w:rPr>
            <w:noProof/>
            <w:webHidden/>
          </w:rPr>
          <w:instrText xml:space="preserve"> PAGEREF _Toc204355104 \h </w:instrText>
        </w:r>
        <w:r w:rsidR="00E462BA">
          <w:rPr>
            <w:noProof/>
            <w:webHidden/>
          </w:rPr>
        </w:r>
        <w:r w:rsidR="00E462BA">
          <w:rPr>
            <w:noProof/>
            <w:webHidden/>
          </w:rPr>
          <w:fldChar w:fldCharType="separate"/>
        </w:r>
        <w:r w:rsidR="00E462BA">
          <w:rPr>
            <w:noProof/>
            <w:webHidden/>
          </w:rPr>
          <w:t>22</w:t>
        </w:r>
        <w:r w:rsidR="00E462BA">
          <w:rPr>
            <w:noProof/>
            <w:webHidden/>
          </w:rPr>
          <w:fldChar w:fldCharType="end"/>
        </w:r>
      </w:hyperlink>
    </w:p>
    <w:p w14:paraId="5164B1F1" w14:textId="0BAAE800" w:rsidR="00E462BA" w:rsidRDefault="00A17C9E">
      <w:pPr>
        <w:pStyle w:val="TOC1"/>
        <w:tabs>
          <w:tab w:val="right" w:leader="underscore" w:pos="9004"/>
        </w:tabs>
        <w:rPr>
          <w:rFonts w:eastAsiaTheme="minorEastAsia" w:cstheme="minorBidi"/>
          <w:b w:val="0"/>
          <w:bCs w:val="0"/>
          <w:caps w:val="0"/>
          <w:noProof/>
          <w:sz w:val="22"/>
          <w:szCs w:val="22"/>
          <w:lang w:eastAsia="en-ZA"/>
        </w:rPr>
      </w:pPr>
      <w:hyperlink w:anchor="_Toc204355105" w:history="1">
        <w:r w:rsidR="00E462BA" w:rsidRPr="00E87554">
          <w:rPr>
            <w:rStyle w:val="Hyperlink"/>
            <w:noProof/>
          </w:rPr>
          <w:t>PROOF OF INTERGRATION WITH OTHER PROGRAMS</w:t>
        </w:r>
        <w:r w:rsidR="00E462BA">
          <w:rPr>
            <w:noProof/>
            <w:webHidden/>
          </w:rPr>
          <w:tab/>
        </w:r>
        <w:r w:rsidR="00E462BA">
          <w:rPr>
            <w:noProof/>
            <w:webHidden/>
          </w:rPr>
          <w:fldChar w:fldCharType="begin"/>
        </w:r>
        <w:r w:rsidR="00E462BA">
          <w:rPr>
            <w:noProof/>
            <w:webHidden/>
          </w:rPr>
          <w:instrText xml:space="preserve"> PAGEREF _Toc204355105 \h </w:instrText>
        </w:r>
        <w:r w:rsidR="00E462BA">
          <w:rPr>
            <w:noProof/>
            <w:webHidden/>
          </w:rPr>
        </w:r>
        <w:r w:rsidR="00E462BA">
          <w:rPr>
            <w:noProof/>
            <w:webHidden/>
          </w:rPr>
          <w:fldChar w:fldCharType="separate"/>
        </w:r>
        <w:r w:rsidR="00E462BA">
          <w:rPr>
            <w:noProof/>
            <w:webHidden/>
          </w:rPr>
          <w:t>ii</w:t>
        </w:r>
        <w:r w:rsidR="00E462BA">
          <w:rPr>
            <w:noProof/>
            <w:webHidden/>
          </w:rPr>
          <w:fldChar w:fldCharType="end"/>
        </w:r>
      </w:hyperlink>
    </w:p>
    <w:p w14:paraId="1F0B3974" w14:textId="7D84316D" w:rsidR="00E462BA" w:rsidRDefault="00A17C9E">
      <w:pPr>
        <w:pStyle w:val="TOC1"/>
        <w:tabs>
          <w:tab w:val="right" w:leader="underscore" w:pos="9004"/>
        </w:tabs>
        <w:rPr>
          <w:rFonts w:eastAsiaTheme="minorEastAsia" w:cstheme="minorBidi"/>
          <w:b w:val="0"/>
          <w:bCs w:val="0"/>
          <w:caps w:val="0"/>
          <w:noProof/>
          <w:sz w:val="22"/>
          <w:szCs w:val="22"/>
          <w:lang w:eastAsia="en-ZA"/>
        </w:rPr>
      </w:pPr>
      <w:hyperlink w:anchor="_Toc204355106" w:history="1">
        <w:r w:rsidR="00E462BA" w:rsidRPr="00E87554">
          <w:rPr>
            <w:rStyle w:val="Hyperlink"/>
            <w:noProof/>
          </w:rPr>
          <w:t>APPENDICES</w:t>
        </w:r>
        <w:r w:rsidR="00E462BA">
          <w:rPr>
            <w:noProof/>
            <w:webHidden/>
          </w:rPr>
          <w:tab/>
        </w:r>
        <w:r w:rsidR="00E462BA">
          <w:rPr>
            <w:noProof/>
            <w:webHidden/>
          </w:rPr>
          <w:fldChar w:fldCharType="begin"/>
        </w:r>
        <w:r w:rsidR="00E462BA">
          <w:rPr>
            <w:noProof/>
            <w:webHidden/>
          </w:rPr>
          <w:instrText xml:space="preserve"> PAGEREF _Toc204355106 \h </w:instrText>
        </w:r>
        <w:r w:rsidR="00E462BA">
          <w:rPr>
            <w:noProof/>
            <w:webHidden/>
          </w:rPr>
        </w:r>
        <w:r w:rsidR="00E462BA">
          <w:rPr>
            <w:noProof/>
            <w:webHidden/>
          </w:rPr>
          <w:fldChar w:fldCharType="separate"/>
        </w:r>
        <w:r w:rsidR="00E462BA">
          <w:rPr>
            <w:noProof/>
            <w:webHidden/>
          </w:rPr>
          <w:t>v</w:t>
        </w:r>
        <w:r w:rsidR="00E462BA">
          <w:rPr>
            <w:noProof/>
            <w:webHidden/>
          </w:rPr>
          <w:fldChar w:fldCharType="end"/>
        </w:r>
      </w:hyperlink>
    </w:p>
    <w:p w14:paraId="0CA7D4E3" w14:textId="6E71AA8D" w:rsidR="00E462BA" w:rsidRDefault="00A17C9E">
      <w:pPr>
        <w:pStyle w:val="TOC2"/>
        <w:tabs>
          <w:tab w:val="right" w:leader="underscore" w:pos="9004"/>
        </w:tabs>
        <w:rPr>
          <w:rFonts w:eastAsiaTheme="minorEastAsia" w:cstheme="minorBidi"/>
          <w:smallCaps w:val="0"/>
          <w:noProof/>
          <w:sz w:val="22"/>
          <w:szCs w:val="22"/>
          <w:lang w:eastAsia="en-ZA"/>
        </w:rPr>
      </w:pPr>
      <w:hyperlink w:anchor="_Toc204355107" w:history="1">
        <w:r w:rsidR="00E462BA" w:rsidRPr="00E87554">
          <w:rPr>
            <w:rStyle w:val="Hyperlink"/>
            <w:noProof/>
          </w:rPr>
          <w:t>addendum 1/folder structure</w:t>
        </w:r>
        <w:r w:rsidR="00E462BA">
          <w:rPr>
            <w:noProof/>
            <w:webHidden/>
          </w:rPr>
          <w:tab/>
        </w:r>
        <w:r w:rsidR="00E462BA">
          <w:rPr>
            <w:noProof/>
            <w:webHidden/>
          </w:rPr>
          <w:fldChar w:fldCharType="begin"/>
        </w:r>
        <w:r w:rsidR="00E462BA">
          <w:rPr>
            <w:noProof/>
            <w:webHidden/>
          </w:rPr>
          <w:instrText xml:space="preserve"> PAGEREF _Toc204355107 \h </w:instrText>
        </w:r>
        <w:r w:rsidR="00E462BA">
          <w:rPr>
            <w:noProof/>
            <w:webHidden/>
          </w:rPr>
        </w:r>
        <w:r w:rsidR="00E462BA">
          <w:rPr>
            <w:noProof/>
            <w:webHidden/>
          </w:rPr>
          <w:fldChar w:fldCharType="separate"/>
        </w:r>
        <w:r w:rsidR="00E462BA">
          <w:rPr>
            <w:noProof/>
            <w:webHidden/>
          </w:rPr>
          <w:t>v</w:t>
        </w:r>
        <w:r w:rsidR="00E462BA">
          <w:rPr>
            <w:noProof/>
            <w:webHidden/>
          </w:rPr>
          <w:fldChar w:fldCharType="end"/>
        </w:r>
      </w:hyperlink>
    </w:p>
    <w:p w14:paraId="1D9EAF5B" w14:textId="134A460A" w:rsidR="00E462BA" w:rsidRDefault="00A17C9E">
      <w:pPr>
        <w:pStyle w:val="TOC2"/>
        <w:tabs>
          <w:tab w:val="right" w:leader="underscore" w:pos="9004"/>
        </w:tabs>
        <w:rPr>
          <w:rFonts w:eastAsiaTheme="minorEastAsia" w:cstheme="minorBidi"/>
          <w:smallCaps w:val="0"/>
          <w:noProof/>
          <w:sz w:val="22"/>
          <w:szCs w:val="22"/>
          <w:lang w:eastAsia="en-ZA"/>
        </w:rPr>
      </w:pPr>
      <w:hyperlink w:anchor="_Toc204355108" w:history="1">
        <w:r w:rsidR="00E462BA" w:rsidRPr="00E87554">
          <w:rPr>
            <w:rStyle w:val="Hyperlink"/>
            <w:noProof/>
          </w:rPr>
          <w:t>Addendum 2/declaration of authenticity</w:t>
        </w:r>
        <w:r w:rsidR="00E462BA">
          <w:rPr>
            <w:noProof/>
            <w:webHidden/>
          </w:rPr>
          <w:tab/>
        </w:r>
        <w:r w:rsidR="00E462BA">
          <w:rPr>
            <w:noProof/>
            <w:webHidden/>
          </w:rPr>
          <w:fldChar w:fldCharType="begin"/>
        </w:r>
        <w:r w:rsidR="00E462BA">
          <w:rPr>
            <w:noProof/>
            <w:webHidden/>
          </w:rPr>
          <w:instrText xml:space="preserve"> PAGEREF _Toc204355108 \h </w:instrText>
        </w:r>
        <w:r w:rsidR="00E462BA">
          <w:rPr>
            <w:noProof/>
            <w:webHidden/>
          </w:rPr>
        </w:r>
        <w:r w:rsidR="00E462BA">
          <w:rPr>
            <w:noProof/>
            <w:webHidden/>
          </w:rPr>
          <w:fldChar w:fldCharType="separate"/>
        </w:r>
        <w:r w:rsidR="00E462BA">
          <w:rPr>
            <w:noProof/>
            <w:webHidden/>
          </w:rPr>
          <w:t>vi</w:t>
        </w:r>
        <w:r w:rsidR="00E462BA">
          <w:rPr>
            <w:noProof/>
            <w:webHidden/>
          </w:rPr>
          <w:fldChar w:fldCharType="end"/>
        </w:r>
      </w:hyperlink>
    </w:p>
    <w:p w14:paraId="6BB9F3F2" w14:textId="6DC702C5" w:rsidR="00E462BA" w:rsidRDefault="00A17C9E">
      <w:pPr>
        <w:pStyle w:val="TOC2"/>
        <w:tabs>
          <w:tab w:val="right" w:leader="underscore" w:pos="9004"/>
        </w:tabs>
        <w:rPr>
          <w:rFonts w:eastAsiaTheme="minorEastAsia" w:cstheme="minorBidi"/>
          <w:smallCaps w:val="0"/>
          <w:noProof/>
          <w:sz w:val="22"/>
          <w:szCs w:val="22"/>
          <w:lang w:eastAsia="en-ZA"/>
        </w:rPr>
      </w:pPr>
      <w:hyperlink w:anchor="_Toc204355109" w:history="1">
        <w:r w:rsidR="00E462BA" w:rsidRPr="00E87554">
          <w:rPr>
            <w:rStyle w:val="Hyperlink"/>
            <w:noProof/>
          </w:rPr>
          <w:t>Addendum 3/accuracy</w:t>
        </w:r>
        <w:r w:rsidR="00E462BA">
          <w:rPr>
            <w:noProof/>
            <w:webHidden/>
          </w:rPr>
          <w:tab/>
        </w:r>
        <w:r w:rsidR="00E462BA">
          <w:rPr>
            <w:noProof/>
            <w:webHidden/>
          </w:rPr>
          <w:fldChar w:fldCharType="begin"/>
        </w:r>
        <w:r w:rsidR="00E462BA">
          <w:rPr>
            <w:noProof/>
            <w:webHidden/>
          </w:rPr>
          <w:instrText xml:space="preserve"> PAGEREF _Toc204355109 \h </w:instrText>
        </w:r>
        <w:r w:rsidR="00E462BA">
          <w:rPr>
            <w:noProof/>
            <w:webHidden/>
          </w:rPr>
        </w:r>
        <w:r w:rsidR="00E462BA">
          <w:rPr>
            <w:noProof/>
            <w:webHidden/>
          </w:rPr>
          <w:fldChar w:fldCharType="separate"/>
        </w:r>
        <w:r w:rsidR="00E462BA">
          <w:rPr>
            <w:noProof/>
            <w:webHidden/>
          </w:rPr>
          <w:t>vii</w:t>
        </w:r>
        <w:r w:rsidR="00E462BA">
          <w:rPr>
            <w:noProof/>
            <w:webHidden/>
          </w:rPr>
          <w:fldChar w:fldCharType="end"/>
        </w:r>
      </w:hyperlink>
    </w:p>
    <w:p w14:paraId="57D08C77" w14:textId="1EC8D3C4" w:rsidR="00E462BA" w:rsidRDefault="00A17C9E">
      <w:pPr>
        <w:pStyle w:val="TOC1"/>
        <w:tabs>
          <w:tab w:val="right" w:leader="underscore" w:pos="9004"/>
        </w:tabs>
        <w:rPr>
          <w:rFonts w:eastAsiaTheme="minorEastAsia" w:cstheme="minorBidi"/>
          <w:b w:val="0"/>
          <w:bCs w:val="0"/>
          <w:caps w:val="0"/>
          <w:noProof/>
          <w:sz w:val="22"/>
          <w:szCs w:val="22"/>
          <w:lang w:eastAsia="en-ZA"/>
        </w:rPr>
      </w:pPr>
      <w:hyperlink w:anchor="_Toc204355110" w:history="1">
        <w:r w:rsidR="00E462BA" w:rsidRPr="00E87554">
          <w:rPr>
            <w:rStyle w:val="Hyperlink"/>
            <w:noProof/>
          </w:rPr>
          <w:t>BIBILIOGRAPHY</w:t>
        </w:r>
        <w:r w:rsidR="00E462BA">
          <w:rPr>
            <w:noProof/>
            <w:webHidden/>
          </w:rPr>
          <w:tab/>
        </w:r>
        <w:r w:rsidR="00E462BA">
          <w:rPr>
            <w:noProof/>
            <w:webHidden/>
          </w:rPr>
          <w:fldChar w:fldCharType="begin"/>
        </w:r>
        <w:r w:rsidR="00E462BA">
          <w:rPr>
            <w:noProof/>
            <w:webHidden/>
          </w:rPr>
          <w:instrText xml:space="preserve"> PAGEREF _Toc204355110 \h </w:instrText>
        </w:r>
        <w:r w:rsidR="00E462BA">
          <w:rPr>
            <w:noProof/>
            <w:webHidden/>
          </w:rPr>
        </w:r>
        <w:r w:rsidR="00E462BA">
          <w:rPr>
            <w:noProof/>
            <w:webHidden/>
          </w:rPr>
          <w:fldChar w:fldCharType="separate"/>
        </w:r>
        <w:r w:rsidR="00E462BA">
          <w:rPr>
            <w:noProof/>
            <w:webHidden/>
          </w:rPr>
          <w:t>viii</w:t>
        </w:r>
        <w:r w:rsidR="00E462BA">
          <w:rPr>
            <w:noProof/>
            <w:webHidden/>
          </w:rPr>
          <w:fldChar w:fldCharType="end"/>
        </w:r>
      </w:hyperlink>
    </w:p>
    <w:p w14:paraId="76A98D50" w14:textId="0C50C7D8" w:rsidR="00E462BA" w:rsidRDefault="00A17C9E">
      <w:pPr>
        <w:pStyle w:val="TOC2"/>
        <w:tabs>
          <w:tab w:val="right" w:leader="underscore" w:pos="9004"/>
        </w:tabs>
        <w:rPr>
          <w:rFonts w:eastAsiaTheme="minorEastAsia" w:cstheme="minorBidi"/>
          <w:smallCaps w:val="0"/>
          <w:noProof/>
          <w:sz w:val="22"/>
          <w:szCs w:val="22"/>
          <w:lang w:eastAsia="en-ZA"/>
        </w:rPr>
      </w:pPr>
      <w:hyperlink w:anchor="_Toc204355111" w:history="1">
        <w:r w:rsidR="00E462BA" w:rsidRPr="00E87554">
          <w:rPr>
            <w:rStyle w:val="Hyperlink"/>
            <w:noProof/>
          </w:rPr>
          <w:t>references</w:t>
        </w:r>
        <w:r w:rsidR="00E462BA">
          <w:rPr>
            <w:noProof/>
            <w:webHidden/>
          </w:rPr>
          <w:tab/>
        </w:r>
        <w:r w:rsidR="00E462BA">
          <w:rPr>
            <w:noProof/>
            <w:webHidden/>
          </w:rPr>
          <w:fldChar w:fldCharType="begin"/>
        </w:r>
        <w:r w:rsidR="00E462BA">
          <w:rPr>
            <w:noProof/>
            <w:webHidden/>
          </w:rPr>
          <w:instrText xml:space="preserve"> PAGEREF _Toc204355111 \h </w:instrText>
        </w:r>
        <w:r w:rsidR="00E462BA">
          <w:rPr>
            <w:noProof/>
            <w:webHidden/>
          </w:rPr>
        </w:r>
        <w:r w:rsidR="00E462BA">
          <w:rPr>
            <w:noProof/>
            <w:webHidden/>
          </w:rPr>
          <w:fldChar w:fldCharType="separate"/>
        </w:r>
        <w:r w:rsidR="00E462BA">
          <w:rPr>
            <w:noProof/>
            <w:webHidden/>
          </w:rPr>
          <w:t>viii</w:t>
        </w:r>
        <w:r w:rsidR="00E462BA">
          <w:rPr>
            <w:noProof/>
            <w:webHidden/>
          </w:rPr>
          <w:fldChar w:fldCharType="end"/>
        </w:r>
      </w:hyperlink>
    </w:p>
    <w:p w14:paraId="605FD79B" w14:textId="3C39633F" w:rsidR="00B57870" w:rsidRDefault="00681FD5" w:rsidP="00B57870">
      <w:pPr>
        <w:sectPr w:rsidR="00B57870" w:rsidSect="007B5E7B">
          <w:pgSz w:w="11906" w:h="16838" w:code="9"/>
          <w:pgMar w:top="1304" w:right="1304" w:bottom="1304" w:left="1304" w:header="709" w:footer="709" w:gutter="284"/>
          <w:pgNumType w:fmt="lowerRoman" w:start="1"/>
          <w:cols w:space="708"/>
          <w:titlePg/>
          <w:docGrid w:linePitch="360"/>
        </w:sectPr>
      </w:pPr>
      <w:r>
        <w:fldChar w:fldCharType="end"/>
      </w:r>
    </w:p>
    <w:p w14:paraId="5C3B8470" w14:textId="4036C749" w:rsidR="00220EEF" w:rsidRDefault="00220EEF" w:rsidP="00B57870">
      <w:pPr>
        <w:pStyle w:val="NESH1"/>
        <w:jc w:val="both"/>
      </w:pPr>
    </w:p>
    <w:p w14:paraId="7254B698" w14:textId="77777777" w:rsidR="00BC6B4F" w:rsidRDefault="00FE4955" w:rsidP="00644D4A">
      <w:pPr>
        <w:pStyle w:val="NESH1"/>
      </w:pPr>
      <w:bookmarkStart w:id="6" w:name="_Toc204355088"/>
      <w:r>
        <w:rPr>
          <w:noProof/>
          <w:lang w:eastAsia="en-ZA"/>
        </w:rPr>
        <w:drawing>
          <wp:anchor distT="0" distB="0" distL="114300" distR="114300" simplePos="0" relativeHeight="251661312" behindDoc="1" locked="0" layoutInCell="1" allowOverlap="1" wp14:anchorId="22E991B8" wp14:editId="758803E0">
            <wp:simplePos x="0" y="0"/>
            <wp:positionH relativeFrom="page">
              <wp:align>center</wp:align>
            </wp:positionH>
            <wp:positionV relativeFrom="paragraph">
              <wp:posOffset>325986</wp:posOffset>
            </wp:positionV>
            <wp:extent cx="6172200" cy="8044180"/>
            <wp:effectExtent l="38100" t="0" r="38100" b="0"/>
            <wp:wrapTight wrapText="bothSides">
              <wp:wrapPolygon edited="0">
                <wp:start x="8733" y="2353"/>
                <wp:lineTo x="8600" y="3274"/>
                <wp:lineTo x="8600" y="4911"/>
                <wp:lineTo x="3667" y="5678"/>
                <wp:lineTo x="933" y="5729"/>
                <wp:lineTo x="933" y="9003"/>
                <wp:lineTo x="3600" y="9003"/>
                <wp:lineTo x="3600" y="9821"/>
                <wp:lineTo x="-133" y="9821"/>
                <wp:lineTo x="-133" y="19182"/>
                <wp:lineTo x="333" y="19336"/>
                <wp:lineTo x="7267" y="19336"/>
                <wp:lineTo x="7333" y="19233"/>
                <wp:lineTo x="7733" y="18824"/>
                <wp:lineTo x="11733" y="18824"/>
                <wp:lineTo x="14800" y="18466"/>
                <wp:lineTo x="14733" y="18006"/>
                <wp:lineTo x="18867" y="18006"/>
                <wp:lineTo x="21667" y="17699"/>
                <wp:lineTo x="21667" y="10179"/>
                <wp:lineTo x="21000" y="9975"/>
                <wp:lineTo x="19000" y="9821"/>
                <wp:lineTo x="19000" y="9003"/>
                <wp:lineTo x="21133" y="9003"/>
                <wp:lineTo x="21667" y="8849"/>
                <wp:lineTo x="21667" y="6292"/>
                <wp:lineTo x="21133" y="6138"/>
                <wp:lineTo x="19133" y="5729"/>
                <wp:lineTo x="14267" y="4911"/>
                <wp:lineTo x="14200" y="3274"/>
                <wp:lineTo x="14067" y="2506"/>
                <wp:lineTo x="14067" y="2353"/>
                <wp:lineTo x="8733" y="2353"/>
              </wp:wrapPolygon>
            </wp:wrapTight>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margin">
              <wp14:pctWidth>0</wp14:pctWidth>
            </wp14:sizeRelH>
            <wp14:sizeRelV relativeFrom="margin">
              <wp14:pctHeight>0</wp14:pctHeight>
            </wp14:sizeRelV>
          </wp:anchor>
        </w:drawing>
      </w:r>
      <w:r w:rsidR="00BC6B4F" w:rsidRPr="00BC6B4F">
        <w:t>MINDMAP</w:t>
      </w:r>
      <w:bookmarkEnd w:id="6"/>
    </w:p>
    <w:p w14:paraId="36EDD35D" w14:textId="77777777" w:rsidR="002363DA" w:rsidRPr="00BC6B4F" w:rsidRDefault="00A549F5" w:rsidP="002363DA">
      <w:pPr>
        <w:pStyle w:val="NESH2"/>
      </w:pPr>
      <w:bookmarkStart w:id="7" w:name="_Toc204355089"/>
      <w:r>
        <w:t>framework</w:t>
      </w:r>
      <w:r w:rsidR="000B1F76">
        <w:t>, planning and i</w:t>
      </w:r>
      <w:r w:rsidR="002363DA">
        <w:t>ntergration</w:t>
      </w:r>
      <w:bookmarkEnd w:id="7"/>
    </w:p>
    <w:p w14:paraId="5CD27139" w14:textId="77777777" w:rsidR="009164F8" w:rsidRDefault="009164F8" w:rsidP="0058360E"/>
    <w:p w14:paraId="104E7AC4" w14:textId="77777777" w:rsidR="00141462" w:rsidRPr="003B4FC9" w:rsidRDefault="00D84A7D" w:rsidP="00A549F5">
      <w:bookmarkStart w:id="8" w:name="_Toc195971678"/>
      <w:r>
        <w:rPr>
          <w:noProof/>
          <w:lang w:eastAsia="en-ZA"/>
        </w:rPr>
        <mc:AlternateContent>
          <mc:Choice Requires="wps">
            <w:drawing>
              <wp:anchor distT="0" distB="0" distL="114300" distR="114300" simplePos="0" relativeHeight="251663360" behindDoc="1" locked="0" layoutInCell="1" allowOverlap="1" wp14:anchorId="7E09A5E0" wp14:editId="532D8C2B">
                <wp:simplePos x="0" y="0"/>
                <wp:positionH relativeFrom="margin">
                  <wp:align>right</wp:align>
                </wp:positionH>
                <wp:positionV relativeFrom="paragraph">
                  <wp:posOffset>7189338</wp:posOffset>
                </wp:positionV>
                <wp:extent cx="6172200" cy="635"/>
                <wp:effectExtent l="0" t="0" r="0" b="0"/>
                <wp:wrapTight wrapText="bothSides">
                  <wp:wrapPolygon edited="0">
                    <wp:start x="0" y="0"/>
                    <wp:lineTo x="0" y="20057"/>
                    <wp:lineTo x="21533" y="20057"/>
                    <wp:lineTo x="21533"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40F34391" w14:textId="5FC13C7E" w:rsidR="001F18F4" w:rsidRPr="003D4377" w:rsidRDefault="001F18F4" w:rsidP="00592AC6">
                            <w:pPr>
                              <w:pStyle w:val="Caption"/>
                              <w:rPr>
                                <w:rFonts w:ascii="Elephant" w:eastAsiaTheme="majorEastAsia" w:hAnsi="Elephant" w:cstheme="majorBidi"/>
                                <w:b/>
                                <w:caps/>
                                <w:noProof/>
                                <w:sz w:val="32"/>
                                <w:szCs w:val="64"/>
                              </w:rPr>
                            </w:pPr>
                            <w:bookmarkStart w:id="9" w:name="_Toc204354894"/>
                            <w:bookmarkStart w:id="10" w:name="_Toc204355065"/>
                            <w:r>
                              <w:t xml:space="preserve">Figure </w:t>
                            </w:r>
                            <w:r w:rsidR="00A17C9E">
                              <w:fldChar w:fldCharType="begin"/>
                            </w:r>
                            <w:r w:rsidR="00A17C9E">
                              <w:instrText xml:space="preserve"> SEQ Figure \* ARABIC </w:instrText>
                            </w:r>
                            <w:r w:rsidR="00A17C9E">
                              <w:fldChar w:fldCharType="separate"/>
                            </w:r>
                            <w:r>
                              <w:rPr>
                                <w:noProof/>
                              </w:rPr>
                              <w:t>2</w:t>
                            </w:r>
                            <w:r w:rsidR="00A17C9E">
                              <w:rPr>
                                <w:noProof/>
                              </w:rPr>
                              <w:fldChar w:fldCharType="end"/>
                            </w:r>
                            <w:r>
                              <w:t xml:space="preserve"> Mind map of integration between applications</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9A5E0" id="Text Box 2" o:spid="_x0000_s1027" type="#_x0000_t202" style="position:absolute;left:0;text-align:left;margin-left:434.8pt;margin-top:566.1pt;width:486pt;height:.05pt;z-index:-2516531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" stroked="f">
                <v:textbox style="mso-fit-shape-to-text:t" inset="0,0,0,0">
                  <w:txbxContent>
                    <w:p w14:paraId="40F34391" w14:textId="5FC13C7E" w:rsidR="001F18F4" w:rsidRPr="003D4377" w:rsidRDefault="001F18F4" w:rsidP="00592AC6">
                      <w:pPr>
                        <w:pStyle w:val="Caption"/>
                        <w:rPr>
                          <w:rFonts w:ascii="Elephant" w:eastAsiaTheme="majorEastAsia" w:hAnsi="Elephant" w:cstheme="majorBidi"/>
                          <w:b/>
                          <w:caps/>
                          <w:noProof/>
                          <w:sz w:val="32"/>
                          <w:szCs w:val="64"/>
                        </w:rPr>
                      </w:pPr>
                      <w:bookmarkStart w:id="11" w:name="_Toc204354894"/>
                      <w:bookmarkStart w:id="12" w:name="_Toc204355065"/>
                      <w:r>
                        <w:t xml:space="preserve">Figure </w:t>
                      </w:r>
                      <w:r w:rsidR="00A17C9E">
                        <w:fldChar w:fldCharType="begin"/>
                      </w:r>
                      <w:r w:rsidR="00A17C9E">
                        <w:instrText xml:space="preserve"> SEQ Figure \* ARABIC </w:instrText>
                      </w:r>
                      <w:r w:rsidR="00A17C9E">
                        <w:fldChar w:fldCharType="separate"/>
                      </w:r>
                      <w:r>
                        <w:rPr>
                          <w:noProof/>
                        </w:rPr>
                        <w:t>2</w:t>
                      </w:r>
                      <w:r w:rsidR="00A17C9E">
                        <w:rPr>
                          <w:noProof/>
                        </w:rPr>
                        <w:fldChar w:fldCharType="end"/>
                      </w:r>
                      <w:r>
                        <w:t xml:space="preserve"> Mind map of integration between applications</w:t>
                      </w:r>
                      <w:bookmarkEnd w:id="11"/>
                      <w:bookmarkEnd w:id="12"/>
                    </w:p>
                  </w:txbxContent>
                </v:textbox>
                <w10:wrap type="tight" anchorx="margin"/>
              </v:shape>
            </w:pict>
          </mc:Fallback>
        </mc:AlternateContent>
      </w:r>
      <w:bookmarkEnd w:id="8"/>
      <w:r w:rsidR="00BC6B4F">
        <w:br w:type="page"/>
      </w:r>
    </w:p>
    <w:p w14:paraId="2DC869A0" w14:textId="77777777" w:rsidR="008C4CF3" w:rsidRDefault="00DD294C" w:rsidP="00681FD5">
      <w:pPr>
        <w:pStyle w:val="NESH1"/>
      </w:pPr>
      <w:bookmarkStart w:id="13" w:name="_Toc204355090"/>
      <w:r>
        <w:lastRenderedPageBreak/>
        <w:t>INTRODUCTION</w:t>
      </w:r>
      <w:bookmarkEnd w:id="13"/>
    </w:p>
    <w:p w14:paraId="7C88F058" w14:textId="77777777" w:rsidR="00681FD5" w:rsidRDefault="008C4CF3" w:rsidP="008C4CF3">
      <w:r>
        <w:t xml:space="preserve">The current problem </w:t>
      </w:r>
      <w:r w:rsidR="0089042F">
        <w:t xml:space="preserve">is that technology is increasingly becoming advanced and in regards to wearable accessories the considerations and challenges of the everyday use </w:t>
      </w:r>
      <w:r w:rsidR="006F22D2">
        <w:t>of these</w:t>
      </w:r>
      <w:r w:rsidR="0089042F">
        <w:t xml:space="preserve"> smart </w:t>
      </w:r>
      <w:r w:rsidR="006F22D2">
        <w:t>technologies aren’t</w:t>
      </w:r>
      <w:r w:rsidR="0089042F">
        <w:t xml:space="preserve"> known to people. The general public has an adequate understanding on wearable technologies but lack a thorough understanding that could eventually benefit them. As of 2020 about 5.9%</w:t>
      </w:r>
      <w:r w:rsidR="006F22D2">
        <w:t xml:space="preserve"> of people worldwide used wearable technologies. My focus will be on determining whether wearable accessories are currently effective or have the potential to be </w:t>
      </w:r>
      <w:r w:rsidR="00C402AE">
        <w:t>effective as</w:t>
      </w:r>
      <w:r w:rsidR="006F22D2">
        <w:t xml:space="preserve"> well as comparing whether their benefits will outweigh the challenges they may pose. The purpose for this, is to find out about the usage of </w:t>
      </w:r>
      <w:r w:rsidR="00C402AE">
        <w:t xml:space="preserve">wearable accessories as well as find out how they may be able to ease the everyday lives of people. I will go about this investigation by researching the challenges and considerations of wearable accessories as well as finding possible solutions that may mitigate those issues. I will then gather and analyse the relevant data that answer my previous statement, this data will be grouped according the source it had been retrieved from as well as categories such as factual, comparative and investigative. </w:t>
      </w:r>
      <w:r w:rsidR="00C402AE" w:rsidRPr="00C402AE">
        <w:t xml:space="preserve"> I will then find reliable sources that answer these questions</w:t>
      </w:r>
      <w:r w:rsidR="00AF449E">
        <w:t xml:space="preserve"> in their various categories. The data will be manipulated through applications such as Database Access, as well as Word Processor </w:t>
      </w:r>
      <w:ins w:id="14" w:author="Nesh" w:date="2025-05-05T01:51:00Z">
        <w:r w:rsidR="00850A67">
          <w:rPr>
            <w:rStyle w:val="FootnoteReference"/>
          </w:rPr>
          <w:footnoteReference w:id="1"/>
        </w:r>
      </w:ins>
      <w:r w:rsidR="00AF449E">
        <w:t xml:space="preserve">and presented through </w:t>
      </w:r>
      <w:r w:rsidR="00AF449E" w:rsidRPr="00C402AE">
        <w:t>a</w:t>
      </w:r>
      <w:r w:rsidR="00AF449E">
        <w:t xml:space="preserve"> website. This information is for </w:t>
      </w:r>
      <w:r w:rsidR="00F10645">
        <w:t>everyone, except</w:t>
      </w:r>
      <w:r w:rsidR="00AF449E">
        <w:t xml:space="preserve"> </w:t>
      </w:r>
      <w:r w:rsidR="00D84A7D">
        <w:t>children (</w:t>
      </w:r>
      <w:r w:rsidR="00AF449E">
        <w:t>about the age of 14 years and below) who want to improve their daily living by making certain task much easier to perform while providing other benefits to them that may or may not improve their lives.</w:t>
      </w:r>
    </w:p>
    <w:p w14:paraId="2C795C47" w14:textId="77777777" w:rsidR="00681FD5" w:rsidRDefault="00681FD5" w:rsidP="00ED65FF"/>
    <w:p w14:paraId="46D5D075" w14:textId="77777777" w:rsidR="00461859" w:rsidRDefault="00461859" w:rsidP="0053210E">
      <w:pPr>
        <w:pStyle w:val="NESH1"/>
      </w:pPr>
      <w:bookmarkStart w:id="15" w:name="_Toc204355091"/>
      <w:r>
        <w:t>MAIN QUESTION</w:t>
      </w:r>
      <w:r w:rsidR="00220EEF">
        <w:t>/O</w:t>
      </w:r>
      <w:r>
        <w:t>BJECTIVE</w:t>
      </w:r>
      <w:bookmarkEnd w:id="15"/>
    </w:p>
    <w:p w14:paraId="13AAE8FB" w14:textId="77777777" w:rsidR="00461859" w:rsidRDefault="004E55A0" w:rsidP="00461859">
      <w:r>
        <w:t xml:space="preserve">Considering the challenges involved in </w:t>
      </w:r>
      <w:r w:rsidR="00681FD5">
        <w:t xml:space="preserve">access to and usage of </w:t>
      </w:r>
      <w:r>
        <w:t xml:space="preserve">smart </w:t>
      </w:r>
      <w:r w:rsidR="00681FD5">
        <w:t>wearable accessories do</w:t>
      </w:r>
      <w:r>
        <w:t xml:space="preserve"> they have the potential to be effective in the everyday lives of people</w:t>
      </w:r>
      <w:r w:rsidR="00681FD5">
        <w:t xml:space="preserve"> globally</w:t>
      </w:r>
      <w:r>
        <w:t>?</w:t>
      </w:r>
    </w:p>
    <w:p w14:paraId="1EB89BCF" w14:textId="77777777" w:rsidR="00461859" w:rsidRDefault="00461859" w:rsidP="00461859"/>
    <w:p w14:paraId="2B3E17A3" w14:textId="77777777" w:rsidR="00F10645" w:rsidRDefault="00F10645">
      <w:pPr>
        <w:rPr>
          <w:rFonts w:ascii="Elephant" w:eastAsiaTheme="majorEastAsia" w:hAnsi="Elephant" w:cstheme="majorBidi"/>
          <w:b/>
          <w:caps/>
          <w:sz w:val="32"/>
          <w:szCs w:val="64"/>
        </w:rPr>
      </w:pPr>
      <w:r>
        <w:br w:type="page"/>
      </w:r>
    </w:p>
    <w:p w14:paraId="081D8DFA" w14:textId="77777777" w:rsidR="004E55A0" w:rsidRDefault="00461859" w:rsidP="00D3139B">
      <w:pPr>
        <w:pStyle w:val="NESH1"/>
      </w:pPr>
      <w:bookmarkStart w:id="16" w:name="_Toc204355092"/>
      <w:r>
        <w:lastRenderedPageBreak/>
        <w:t>QUESTIONS</w:t>
      </w:r>
      <w:bookmarkEnd w:id="16"/>
    </w:p>
    <w:p w14:paraId="70DC676A" w14:textId="77777777" w:rsidR="00F10645" w:rsidRPr="004E55A0" w:rsidRDefault="00F10645" w:rsidP="00F10645"/>
    <w:tbl>
      <w:tblPr>
        <w:tblStyle w:val="TableGrid"/>
        <w:tblW w:w="10317" w:type="dxa"/>
        <w:tblInd w:w="-856" w:type="dxa"/>
        <w:tblLook w:val="04A0" w:firstRow="1" w:lastRow="0" w:firstColumn="1" w:lastColumn="0" w:noHBand="0" w:noVBand="1"/>
      </w:tblPr>
      <w:tblGrid>
        <w:gridCol w:w="491"/>
        <w:gridCol w:w="440"/>
        <w:gridCol w:w="4752"/>
        <w:gridCol w:w="2310"/>
        <w:gridCol w:w="2324"/>
      </w:tblGrid>
      <w:tr w:rsidR="004E55A0" w14:paraId="0D3C626D" w14:textId="77777777" w:rsidTr="00912437">
        <w:trPr>
          <w:trHeight w:val="1134"/>
        </w:trPr>
        <w:tc>
          <w:tcPr>
            <w:tcW w:w="851" w:type="dxa"/>
            <w:gridSpan w:val="2"/>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5278452B" w14:textId="77777777" w:rsidR="004E55A0" w:rsidRDefault="004E55A0" w:rsidP="00912437">
            <w:pPr>
              <w:jc w:val="center"/>
            </w:pPr>
            <w:r>
              <w:t>No.</w:t>
            </w:r>
          </w:p>
        </w:tc>
        <w:tc>
          <w:tcPr>
            <w:tcW w:w="4797" w:type="dxa"/>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6B025F9B" w14:textId="77777777" w:rsidR="004E55A0" w:rsidRDefault="004E55A0" w:rsidP="00912437">
            <w:pPr>
              <w:jc w:val="center"/>
            </w:pPr>
            <w:r>
              <w:t>Question</w:t>
            </w:r>
          </w:p>
        </w:tc>
        <w:tc>
          <w:tcPr>
            <w:tcW w:w="2330" w:type="dxa"/>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551AA71B" w14:textId="77777777" w:rsidR="004E55A0" w:rsidRDefault="004E55A0" w:rsidP="00912437">
            <w:pPr>
              <w:jc w:val="center"/>
            </w:pPr>
            <w:r>
              <w:t>Type of Question</w:t>
            </w:r>
          </w:p>
        </w:tc>
        <w:tc>
          <w:tcPr>
            <w:tcW w:w="2339" w:type="dxa"/>
            <w:tcBorders>
              <w:top w:val="single" w:sz="24" w:space="0" w:color="auto"/>
              <w:left w:val="single" w:sz="24" w:space="0" w:color="auto"/>
              <w:bottom w:val="single" w:sz="24" w:space="0" w:color="auto"/>
              <w:right w:val="single" w:sz="24" w:space="0" w:color="auto"/>
            </w:tcBorders>
            <w:shd w:val="clear" w:color="auto" w:fill="FFFFFF" w:themeFill="background1"/>
            <w:vAlign w:val="center"/>
          </w:tcPr>
          <w:p w14:paraId="7A89A2ED" w14:textId="77777777" w:rsidR="004E55A0" w:rsidRDefault="004E55A0" w:rsidP="00912437">
            <w:pPr>
              <w:jc w:val="center"/>
            </w:pPr>
            <w:r>
              <w:t>Category of question</w:t>
            </w:r>
          </w:p>
        </w:tc>
      </w:tr>
      <w:tr w:rsidR="004E55A0" w14:paraId="340FDCE2" w14:textId="77777777" w:rsidTr="00123B8C">
        <w:trPr>
          <w:trHeight w:val="498"/>
        </w:trPr>
        <w:tc>
          <w:tcPr>
            <w:tcW w:w="851" w:type="dxa"/>
            <w:gridSpan w:val="2"/>
            <w:tcBorders>
              <w:top w:val="single" w:sz="24" w:space="0" w:color="auto"/>
            </w:tcBorders>
          </w:tcPr>
          <w:p w14:paraId="60989AAE" w14:textId="77777777" w:rsidR="004E55A0" w:rsidRDefault="004E55A0" w:rsidP="00912437">
            <w:pPr>
              <w:jc w:val="center"/>
            </w:pPr>
            <w:r>
              <w:t>1.</w:t>
            </w:r>
          </w:p>
        </w:tc>
        <w:tc>
          <w:tcPr>
            <w:tcW w:w="4797" w:type="dxa"/>
            <w:tcBorders>
              <w:top w:val="single" w:sz="24" w:space="0" w:color="auto"/>
            </w:tcBorders>
          </w:tcPr>
          <w:p w14:paraId="5972F00F" w14:textId="77777777" w:rsidR="004E55A0" w:rsidRDefault="00927518" w:rsidP="004E55A0">
            <w:r>
              <w:t xml:space="preserve">What is the </w:t>
            </w:r>
            <w:r w:rsidR="008D2A7E">
              <w:t>definition of a smart accessory</w:t>
            </w:r>
            <w:r>
              <w:t>?</w:t>
            </w:r>
          </w:p>
        </w:tc>
        <w:tc>
          <w:tcPr>
            <w:tcW w:w="2330" w:type="dxa"/>
            <w:tcBorders>
              <w:top w:val="single" w:sz="24" w:space="0" w:color="auto"/>
            </w:tcBorders>
          </w:tcPr>
          <w:p w14:paraId="29704A0A" w14:textId="77777777" w:rsidR="004E55A0" w:rsidRDefault="00927518" w:rsidP="004E55A0">
            <w:r>
              <w:t>Closed</w:t>
            </w:r>
          </w:p>
        </w:tc>
        <w:tc>
          <w:tcPr>
            <w:tcW w:w="2339" w:type="dxa"/>
            <w:tcBorders>
              <w:top w:val="single" w:sz="24" w:space="0" w:color="auto"/>
            </w:tcBorders>
          </w:tcPr>
          <w:p w14:paraId="53D52C43" w14:textId="77777777" w:rsidR="004E55A0" w:rsidRDefault="00927518" w:rsidP="004E55A0">
            <w:r>
              <w:t>Factual</w:t>
            </w:r>
          </w:p>
        </w:tc>
      </w:tr>
      <w:tr w:rsidR="004E55A0" w14:paraId="5460C7B5" w14:textId="77777777" w:rsidTr="00036729">
        <w:trPr>
          <w:trHeight w:val="514"/>
        </w:trPr>
        <w:tc>
          <w:tcPr>
            <w:tcW w:w="851" w:type="dxa"/>
            <w:gridSpan w:val="2"/>
          </w:tcPr>
          <w:p w14:paraId="5F999C12" w14:textId="77777777" w:rsidR="004E55A0" w:rsidRDefault="004E55A0" w:rsidP="00912437">
            <w:pPr>
              <w:jc w:val="center"/>
            </w:pPr>
            <w:r>
              <w:t>2.</w:t>
            </w:r>
          </w:p>
        </w:tc>
        <w:tc>
          <w:tcPr>
            <w:tcW w:w="4797" w:type="dxa"/>
          </w:tcPr>
          <w:p w14:paraId="230553CE" w14:textId="77777777" w:rsidR="004E55A0" w:rsidRDefault="00927518" w:rsidP="004E55A0">
            <w:r>
              <w:t>What are some common examples of smart accessories?</w:t>
            </w:r>
          </w:p>
        </w:tc>
        <w:tc>
          <w:tcPr>
            <w:tcW w:w="2330" w:type="dxa"/>
          </w:tcPr>
          <w:p w14:paraId="1E6CC394" w14:textId="77777777" w:rsidR="004E55A0" w:rsidRDefault="00927518" w:rsidP="004E55A0">
            <w:r>
              <w:t>Closed</w:t>
            </w:r>
          </w:p>
        </w:tc>
        <w:tc>
          <w:tcPr>
            <w:tcW w:w="2339" w:type="dxa"/>
          </w:tcPr>
          <w:p w14:paraId="4D97D204" w14:textId="77777777" w:rsidR="004E55A0" w:rsidRDefault="00927518" w:rsidP="004E55A0">
            <w:r>
              <w:t>Factual</w:t>
            </w:r>
          </w:p>
        </w:tc>
      </w:tr>
      <w:tr w:rsidR="004E55A0" w14:paraId="096E9B70" w14:textId="77777777" w:rsidTr="00036729">
        <w:trPr>
          <w:trHeight w:val="514"/>
        </w:trPr>
        <w:tc>
          <w:tcPr>
            <w:tcW w:w="851" w:type="dxa"/>
            <w:gridSpan w:val="2"/>
          </w:tcPr>
          <w:p w14:paraId="1FDA45F2" w14:textId="77777777" w:rsidR="004E55A0" w:rsidRDefault="004E55A0" w:rsidP="00912437">
            <w:pPr>
              <w:jc w:val="center"/>
            </w:pPr>
            <w:r>
              <w:t>3.</w:t>
            </w:r>
          </w:p>
        </w:tc>
        <w:tc>
          <w:tcPr>
            <w:tcW w:w="4797" w:type="dxa"/>
          </w:tcPr>
          <w:p w14:paraId="13BA0A91" w14:textId="77777777" w:rsidR="004E55A0" w:rsidRDefault="00A90E28" w:rsidP="004E55A0">
            <w:r w:rsidRPr="00A90E28">
              <w:t>How much of the global population is knowledgeable on smart technologies?</w:t>
            </w:r>
          </w:p>
        </w:tc>
        <w:tc>
          <w:tcPr>
            <w:tcW w:w="2330" w:type="dxa"/>
          </w:tcPr>
          <w:p w14:paraId="6334123F" w14:textId="77777777" w:rsidR="004E55A0" w:rsidRDefault="00A90E28" w:rsidP="004E55A0">
            <w:r>
              <w:t>Open</w:t>
            </w:r>
          </w:p>
        </w:tc>
        <w:tc>
          <w:tcPr>
            <w:tcW w:w="2339" w:type="dxa"/>
          </w:tcPr>
          <w:p w14:paraId="5FACF638" w14:textId="77777777" w:rsidR="004E55A0" w:rsidRDefault="00A90E28" w:rsidP="004E55A0">
            <w:r>
              <w:t>Investigative</w:t>
            </w:r>
          </w:p>
        </w:tc>
      </w:tr>
      <w:tr w:rsidR="004E55A0" w14:paraId="04AEDD59" w14:textId="77777777" w:rsidTr="00036729">
        <w:trPr>
          <w:trHeight w:val="498"/>
        </w:trPr>
        <w:tc>
          <w:tcPr>
            <w:tcW w:w="851" w:type="dxa"/>
            <w:gridSpan w:val="2"/>
          </w:tcPr>
          <w:p w14:paraId="734DCA09" w14:textId="77777777" w:rsidR="004E55A0" w:rsidRDefault="004E55A0" w:rsidP="00912437">
            <w:pPr>
              <w:jc w:val="center"/>
            </w:pPr>
            <w:r>
              <w:t>4.</w:t>
            </w:r>
          </w:p>
        </w:tc>
        <w:tc>
          <w:tcPr>
            <w:tcW w:w="4797" w:type="dxa"/>
          </w:tcPr>
          <w:p w14:paraId="0A4CBDE0" w14:textId="77777777" w:rsidR="004E55A0" w:rsidRDefault="00927518" w:rsidP="004E55A0">
            <w:r>
              <w:t>What are</w:t>
            </w:r>
            <w:r w:rsidR="00FF61C5">
              <w:t xml:space="preserve"> the most common </w:t>
            </w:r>
            <w:r>
              <w:t>use</w:t>
            </w:r>
            <w:r w:rsidR="00FF61C5">
              <w:t>s for</w:t>
            </w:r>
            <w:r>
              <w:t xml:space="preserve"> smart accessories?</w:t>
            </w:r>
          </w:p>
        </w:tc>
        <w:tc>
          <w:tcPr>
            <w:tcW w:w="2330" w:type="dxa"/>
          </w:tcPr>
          <w:p w14:paraId="3D1CDE91" w14:textId="77777777" w:rsidR="004E55A0" w:rsidRDefault="00FF61C5" w:rsidP="004E55A0">
            <w:r>
              <w:t>Closed</w:t>
            </w:r>
          </w:p>
        </w:tc>
        <w:tc>
          <w:tcPr>
            <w:tcW w:w="2339" w:type="dxa"/>
          </w:tcPr>
          <w:p w14:paraId="17933041" w14:textId="77777777" w:rsidR="004E55A0" w:rsidRDefault="00927518" w:rsidP="004E55A0">
            <w:r>
              <w:t>Investigative</w:t>
            </w:r>
          </w:p>
        </w:tc>
      </w:tr>
      <w:tr w:rsidR="004E55A0" w14:paraId="513DE9B8" w14:textId="77777777" w:rsidTr="00036729">
        <w:trPr>
          <w:trHeight w:val="514"/>
        </w:trPr>
        <w:tc>
          <w:tcPr>
            <w:tcW w:w="851" w:type="dxa"/>
            <w:gridSpan w:val="2"/>
          </w:tcPr>
          <w:p w14:paraId="436E477E" w14:textId="77777777" w:rsidR="004E55A0" w:rsidRDefault="004E55A0" w:rsidP="00912437">
            <w:pPr>
              <w:jc w:val="center"/>
            </w:pPr>
            <w:r>
              <w:t>5.</w:t>
            </w:r>
          </w:p>
        </w:tc>
        <w:tc>
          <w:tcPr>
            <w:tcW w:w="4797" w:type="dxa"/>
          </w:tcPr>
          <w:p w14:paraId="78B99465" w14:textId="77777777" w:rsidR="004E55A0" w:rsidRDefault="009746CB" w:rsidP="004E55A0">
            <w:r w:rsidRPr="009746CB">
              <w:t>What are the possible reasons one may purchase a smart accessory</w:t>
            </w:r>
            <w:r>
              <w:t>?</w:t>
            </w:r>
          </w:p>
        </w:tc>
        <w:tc>
          <w:tcPr>
            <w:tcW w:w="2330" w:type="dxa"/>
          </w:tcPr>
          <w:p w14:paraId="027EEEEA" w14:textId="77777777" w:rsidR="004E55A0" w:rsidRDefault="009746CB" w:rsidP="004E55A0">
            <w:r>
              <w:t>Open</w:t>
            </w:r>
          </w:p>
        </w:tc>
        <w:tc>
          <w:tcPr>
            <w:tcW w:w="2339" w:type="dxa"/>
          </w:tcPr>
          <w:p w14:paraId="5AA0432D" w14:textId="77777777" w:rsidR="004E55A0" w:rsidRDefault="009746CB" w:rsidP="004E55A0">
            <w:r>
              <w:t>Investigative</w:t>
            </w:r>
          </w:p>
        </w:tc>
      </w:tr>
      <w:tr w:rsidR="004E55A0" w14:paraId="1FB2D68F" w14:textId="77777777" w:rsidTr="00036729">
        <w:trPr>
          <w:trHeight w:val="1029"/>
        </w:trPr>
        <w:tc>
          <w:tcPr>
            <w:tcW w:w="851" w:type="dxa"/>
            <w:gridSpan w:val="2"/>
          </w:tcPr>
          <w:p w14:paraId="4F3C168D" w14:textId="77777777" w:rsidR="004E55A0" w:rsidRDefault="004E55A0" w:rsidP="00912437">
            <w:pPr>
              <w:jc w:val="center"/>
            </w:pPr>
            <w:r>
              <w:t>6.</w:t>
            </w:r>
          </w:p>
        </w:tc>
        <w:tc>
          <w:tcPr>
            <w:tcW w:w="4797" w:type="dxa"/>
          </w:tcPr>
          <w:p w14:paraId="4F3A0FD7" w14:textId="77777777" w:rsidR="004E55A0" w:rsidRDefault="009746CB" w:rsidP="004E55A0">
            <w:r w:rsidRPr="009746CB">
              <w:t>What kind of threats, conflicts or challenges do you think smart technologies can impose on your personal life?</w:t>
            </w:r>
          </w:p>
        </w:tc>
        <w:tc>
          <w:tcPr>
            <w:tcW w:w="2330" w:type="dxa"/>
          </w:tcPr>
          <w:p w14:paraId="017E852C" w14:textId="77777777" w:rsidR="004E55A0" w:rsidRDefault="009746CB" w:rsidP="004E55A0">
            <w:r>
              <w:t>Open</w:t>
            </w:r>
          </w:p>
        </w:tc>
        <w:tc>
          <w:tcPr>
            <w:tcW w:w="2339" w:type="dxa"/>
          </w:tcPr>
          <w:p w14:paraId="6DC7A932" w14:textId="77777777" w:rsidR="004E55A0" w:rsidRDefault="009746CB" w:rsidP="004E55A0">
            <w:r>
              <w:t>Investigative</w:t>
            </w:r>
          </w:p>
        </w:tc>
      </w:tr>
      <w:tr w:rsidR="004E55A0" w14:paraId="1D4858DB" w14:textId="77777777" w:rsidTr="00036729">
        <w:trPr>
          <w:trHeight w:val="498"/>
        </w:trPr>
        <w:tc>
          <w:tcPr>
            <w:tcW w:w="851" w:type="dxa"/>
            <w:gridSpan w:val="2"/>
          </w:tcPr>
          <w:p w14:paraId="2ADDE07A" w14:textId="77777777" w:rsidR="004E55A0" w:rsidRDefault="004E55A0" w:rsidP="00912437">
            <w:pPr>
              <w:jc w:val="center"/>
            </w:pPr>
            <w:r>
              <w:t>7.</w:t>
            </w:r>
          </w:p>
        </w:tc>
        <w:tc>
          <w:tcPr>
            <w:tcW w:w="4797" w:type="dxa"/>
          </w:tcPr>
          <w:p w14:paraId="1CF96876" w14:textId="77777777" w:rsidR="004E55A0" w:rsidRDefault="0017787A" w:rsidP="004E55A0">
            <w:r w:rsidRPr="0017787A">
              <w:t>Is it effective or ineffective to use smart accessories in our daily lives?</w:t>
            </w:r>
          </w:p>
        </w:tc>
        <w:tc>
          <w:tcPr>
            <w:tcW w:w="2330" w:type="dxa"/>
          </w:tcPr>
          <w:p w14:paraId="27293CED" w14:textId="77777777" w:rsidR="004E55A0" w:rsidRDefault="0017787A" w:rsidP="004E55A0">
            <w:r>
              <w:t>Open</w:t>
            </w:r>
          </w:p>
        </w:tc>
        <w:tc>
          <w:tcPr>
            <w:tcW w:w="2339" w:type="dxa"/>
          </w:tcPr>
          <w:p w14:paraId="74132391" w14:textId="77777777" w:rsidR="004E55A0" w:rsidRDefault="0017787A" w:rsidP="004E55A0">
            <w:r>
              <w:t>Comparison</w:t>
            </w:r>
          </w:p>
        </w:tc>
      </w:tr>
      <w:tr w:rsidR="004E55A0" w14:paraId="46322AEC" w14:textId="77777777" w:rsidTr="00036729">
        <w:trPr>
          <w:trHeight w:val="514"/>
        </w:trPr>
        <w:tc>
          <w:tcPr>
            <w:tcW w:w="851" w:type="dxa"/>
            <w:gridSpan w:val="2"/>
          </w:tcPr>
          <w:p w14:paraId="7B8581AD" w14:textId="77777777" w:rsidR="004E55A0" w:rsidRDefault="004E55A0" w:rsidP="00912437">
            <w:pPr>
              <w:jc w:val="center"/>
            </w:pPr>
            <w:r>
              <w:t>8.</w:t>
            </w:r>
          </w:p>
        </w:tc>
        <w:tc>
          <w:tcPr>
            <w:tcW w:w="4797" w:type="dxa"/>
          </w:tcPr>
          <w:p w14:paraId="4BCCCBEC" w14:textId="77777777" w:rsidR="004E55A0" w:rsidRDefault="00036CC3" w:rsidP="004E55A0">
            <w:r w:rsidRPr="00036CC3">
              <w:t>How do smart acce</w:t>
            </w:r>
            <w:r w:rsidR="00FF61C5">
              <w:t>ssories monitor vital signs (</w:t>
            </w:r>
            <w:r w:rsidR="000C6BFB">
              <w:t>e.g.</w:t>
            </w:r>
            <w:r w:rsidRPr="00036CC3">
              <w:t>, heart rate, blood pressure)?</w:t>
            </w:r>
          </w:p>
        </w:tc>
        <w:tc>
          <w:tcPr>
            <w:tcW w:w="2330" w:type="dxa"/>
          </w:tcPr>
          <w:p w14:paraId="0AB8032A" w14:textId="77777777" w:rsidR="004E55A0" w:rsidRDefault="004B10B1" w:rsidP="004E55A0">
            <w:r>
              <w:t>Open</w:t>
            </w:r>
          </w:p>
        </w:tc>
        <w:tc>
          <w:tcPr>
            <w:tcW w:w="2339" w:type="dxa"/>
          </w:tcPr>
          <w:p w14:paraId="505E2159" w14:textId="77777777" w:rsidR="004E55A0" w:rsidRDefault="00036CC3" w:rsidP="004E55A0">
            <w:r>
              <w:t>Investigative</w:t>
            </w:r>
          </w:p>
        </w:tc>
      </w:tr>
      <w:tr w:rsidR="004E55A0" w14:paraId="16E83F8C" w14:textId="77777777" w:rsidTr="00036729">
        <w:trPr>
          <w:trHeight w:val="514"/>
        </w:trPr>
        <w:tc>
          <w:tcPr>
            <w:tcW w:w="851" w:type="dxa"/>
            <w:gridSpan w:val="2"/>
          </w:tcPr>
          <w:p w14:paraId="0DA5868A" w14:textId="77777777" w:rsidR="004E55A0" w:rsidRDefault="004E55A0" w:rsidP="00912437">
            <w:pPr>
              <w:jc w:val="center"/>
            </w:pPr>
            <w:r>
              <w:t>9.</w:t>
            </w:r>
          </w:p>
        </w:tc>
        <w:tc>
          <w:tcPr>
            <w:tcW w:w="4797" w:type="dxa"/>
          </w:tcPr>
          <w:p w14:paraId="222717B4" w14:textId="77777777" w:rsidR="004E55A0" w:rsidRDefault="00036CC3" w:rsidP="00036CC3">
            <w:r w:rsidRPr="00036CC3">
              <w:t>What are the types of biometric sensors used in smart wearables?</w:t>
            </w:r>
          </w:p>
        </w:tc>
        <w:tc>
          <w:tcPr>
            <w:tcW w:w="2330" w:type="dxa"/>
          </w:tcPr>
          <w:p w14:paraId="50C51760" w14:textId="77777777" w:rsidR="004E55A0" w:rsidRDefault="00C45B6D" w:rsidP="004E55A0">
            <w:r>
              <w:t>Closed</w:t>
            </w:r>
          </w:p>
        </w:tc>
        <w:tc>
          <w:tcPr>
            <w:tcW w:w="2339" w:type="dxa"/>
          </w:tcPr>
          <w:p w14:paraId="341EA68D" w14:textId="77777777" w:rsidR="004E55A0" w:rsidRDefault="00C45B6D" w:rsidP="004E55A0">
            <w:r>
              <w:t>Investigative</w:t>
            </w:r>
          </w:p>
        </w:tc>
      </w:tr>
      <w:tr w:rsidR="004E55A0" w14:paraId="76370791" w14:textId="77777777" w:rsidTr="00036729">
        <w:trPr>
          <w:trHeight w:val="498"/>
        </w:trPr>
        <w:tc>
          <w:tcPr>
            <w:tcW w:w="851" w:type="dxa"/>
            <w:gridSpan w:val="2"/>
          </w:tcPr>
          <w:p w14:paraId="66DAACE8" w14:textId="77777777" w:rsidR="004E55A0" w:rsidRDefault="004E55A0" w:rsidP="00912437">
            <w:pPr>
              <w:jc w:val="center"/>
            </w:pPr>
            <w:r>
              <w:t>10.</w:t>
            </w:r>
          </w:p>
        </w:tc>
        <w:tc>
          <w:tcPr>
            <w:tcW w:w="4797" w:type="dxa"/>
          </w:tcPr>
          <w:p w14:paraId="6E283252" w14:textId="77777777" w:rsidR="004E55A0" w:rsidRDefault="00C45B6D" w:rsidP="004E55A0">
            <w:r w:rsidRPr="00C45B6D">
              <w:t>H</w:t>
            </w:r>
            <w:r>
              <w:t xml:space="preserve">ow is NFC technology </w:t>
            </w:r>
            <w:r w:rsidRPr="00C45B6D">
              <w:t>different from RFID technology in smart accessories?</w:t>
            </w:r>
          </w:p>
        </w:tc>
        <w:tc>
          <w:tcPr>
            <w:tcW w:w="2330" w:type="dxa"/>
          </w:tcPr>
          <w:p w14:paraId="171F5F2A" w14:textId="77777777" w:rsidR="004E55A0" w:rsidRDefault="004B10B1" w:rsidP="004E55A0">
            <w:r>
              <w:t>Open</w:t>
            </w:r>
          </w:p>
        </w:tc>
        <w:tc>
          <w:tcPr>
            <w:tcW w:w="2339" w:type="dxa"/>
          </w:tcPr>
          <w:p w14:paraId="29928CF9" w14:textId="77777777" w:rsidR="004E55A0" w:rsidRDefault="00C45B6D" w:rsidP="004E55A0">
            <w:r>
              <w:t>Investigative</w:t>
            </w:r>
          </w:p>
        </w:tc>
      </w:tr>
      <w:tr w:rsidR="004E55A0" w14:paraId="1CAB5AFB" w14:textId="77777777" w:rsidTr="00036729">
        <w:trPr>
          <w:trHeight w:val="514"/>
        </w:trPr>
        <w:tc>
          <w:tcPr>
            <w:tcW w:w="851" w:type="dxa"/>
            <w:gridSpan w:val="2"/>
          </w:tcPr>
          <w:p w14:paraId="382A4115" w14:textId="77777777" w:rsidR="004E55A0" w:rsidRDefault="004E55A0" w:rsidP="00912437">
            <w:pPr>
              <w:jc w:val="center"/>
            </w:pPr>
            <w:r>
              <w:t>11.</w:t>
            </w:r>
          </w:p>
        </w:tc>
        <w:tc>
          <w:tcPr>
            <w:tcW w:w="4797" w:type="dxa"/>
          </w:tcPr>
          <w:p w14:paraId="480FA2C3" w14:textId="77777777" w:rsidR="004E55A0" w:rsidRDefault="00C45B6D" w:rsidP="004E55A0">
            <w:r w:rsidRPr="00C45B6D">
              <w:t>How can smart accessories monitor and manage chronic health conditions</w:t>
            </w:r>
            <w:r>
              <w:t>?</w:t>
            </w:r>
          </w:p>
        </w:tc>
        <w:tc>
          <w:tcPr>
            <w:tcW w:w="2330" w:type="dxa"/>
          </w:tcPr>
          <w:p w14:paraId="1AE3EE68" w14:textId="77777777" w:rsidR="004E55A0" w:rsidRDefault="004B10B1" w:rsidP="004E55A0">
            <w:r>
              <w:t>Open</w:t>
            </w:r>
          </w:p>
        </w:tc>
        <w:tc>
          <w:tcPr>
            <w:tcW w:w="2339" w:type="dxa"/>
          </w:tcPr>
          <w:p w14:paraId="353DBDE9" w14:textId="77777777" w:rsidR="004E55A0" w:rsidRDefault="00C45B6D" w:rsidP="004E55A0">
            <w:r>
              <w:t>Investigative</w:t>
            </w:r>
          </w:p>
        </w:tc>
      </w:tr>
      <w:tr w:rsidR="004E55A0" w14:paraId="34A1A6B1" w14:textId="77777777" w:rsidTr="00036729">
        <w:trPr>
          <w:trHeight w:val="1287"/>
        </w:trPr>
        <w:tc>
          <w:tcPr>
            <w:tcW w:w="851" w:type="dxa"/>
            <w:gridSpan w:val="2"/>
          </w:tcPr>
          <w:p w14:paraId="74CDFFA9" w14:textId="77777777" w:rsidR="004E55A0" w:rsidRDefault="004E55A0" w:rsidP="00912437">
            <w:pPr>
              <w:jc w:val="center"/>
            </w:pPr>
            <w:r>
              <w:t>12.</w:t>
            </w:r>
          </w:p>
        </w:tc>
        <w:tc>
          <w:tcPr>
            <w:tcW w:w="4797" w:type="dxa"/>
          </w:tcPr>
          <w:p w14:paraId="1DD5E43E" w14:textId="77777777" w:rsidR="004E55A0" w:rsidRDefault="00BB2975" w:rsidP="004E55A0">
            <w:r w:rsidRPr="00BB2975">
              <w:t>If there is a growing concern for the health impacts of electromagnetic radiation, then what would happen to the demand for smart accessories with reduced radiation emissions?</w:t>
            </w:r>
          </w:p>
        </w:tc>
        <w:tc>
          <w:tcPr>
            <w:tcW w:w="2330" w:type="dxa"/>
          </w:tcPr>
          <w:p w14:paraId="31A1DD17" w14:textId="77777777" w:rsidR="004E55A0" w:rsidRDefault="004B10B1" w:rsidP="004E55A0">
            <w:r>
              <w:t>Open</w:t>
            </w:r>
          </w:p>
        </w:tc>
        <w:tc>
          <w:tcPr>
            <w:tcW w:w="2339" w:type="dxa"/>
          </w:tcPr>
          <w:p w14:paraId="29AB8889" w14:textId="77777777" w:rsidR="004E55A0" w:rsidRDefault="004B10B1" w:rsidP="004E55A0">
            <w:r>
              <w:t>Change</w:t>
            </w:r>
          </w:p>
        </w:tc>
      </w:tr>
      <w:tr w:rsidR="004E55A0" w14:paraId="41146006" w14:textId="77777777" w:rsidTr="00036729">
        <w:trPr>
          <w:trHeight w:val="771"/>
        </w:trPr>
        <w:tc>
          <w:tcPr>
            <w:tcW w:w="851" w:type="dxa"/>
            <w:gridSpan w:val="2"/>
          </w:tcPr>
          <w:p w14:paraId="3884B39C" w14:textId="77777777" w:rsidR="004E55A0" w:rsidRDefault="004E55A0" w:rsidP="00912437">
            <w:pPr>
              <w:jc w:val="center"/>
            </w:pPr>
            <w:r>
              <w:t>13.</w:t>
            </w:r>
          </w:p>
        </w:tc>
        <w:tc>
          <w:tcPr>
            <w:tcW w:w="4797" w:type="dxa"/>
          </w:tcPr>
          <w:p w14:paraId="55EB434F" w14:textId="77777777" w:rsidR="004E55A0" w:rsidRDefault="00BB2975" w:rsidP="00BB2975">
            <w:r w:rsidRPr="00BB2975">
              <w:t>What theory explains the relationship between smart accessory features and consumer willingness to pay?</w:t>
            </w:r>
          </w:p>
        </w:tc>
        <w:tc>
          <w:tcPr>
            <w:tcW w:w="2330" w:type="dxa"/>
          </w:tcPr>
          <w:p w14:paraId="3D820D29" w14:textId="77777777" w:rsidR="004E55A0" w:rsidRDefault="00BB2975" w:rsidP="004E55A0">
            <w:r>
              <w:t>Open</w:t>
            </w:r>
          </w:p>
        </w:tc>
        <w:tc>
          <w:tcPr>
            <w:tcW w:w="2339" w:type="dxa"/>
          </w:tcPr>
          <w:p w14:paraId="413FA11B" w14:textId="77777777" w:rsidR="004E55A0" w:rsidRDefault="00BB2975" w:rsidP="004E55A0">
            <w:r>
              <w:t>Change</w:t>
            </w:r>
          </w:p>
        </w:tc>
      </w:tr>
      <w:tr w:rsidR="004E55A0" w14:paraId="62860AF5" w14:textId="77777777" w:rsidTr="00123B8C">
        <w:trPr>
          <w:trHeight w:val="755"/>
        </w:trPr>
        <w:tc>
          <w:tcPr>
            <w:tcW w:w="851" w:type="dxa"/>
            <w:gridSpan w:val="2"/>
          </w:tcPr>
          <w:p w14:paraId="45B4B081" w14:textId="77777777" w:rsidR="004E55A0" w:rsidRDefault="004E55A0" w:rsidP="00912437">
            <w:pPr>
              <w:jc w:val="center"/>
            </w:pPr>
            <w:r>
              <w:t>14.</w:t>
            </w:r>
          </w:p>
        </w:tc>
        <w:tc>
          <w:tcPr>
            <w:tcW w:w="4797" w:type="dxa"/>
            <w:tcBorders>
              <w:bottom w:val="single" w:sz="2" w:space="0" w:color="auto"/>
            </w:tcBorders>
          </w:tcPr>
          <w:p w14:paraId="3FE41509" w14:textId="77777777" w:rsidR="004E55A0" w:rsidRDefault="00BB2975" w:rsidP="004E55A0">
            <w:r>
              <w:t>What are the advantages or disadvanta</w:t>
            </w:r>
            <w:r w:rsidR="00D3139B">
              <w:t>ges of the integration of smart accessories into peoples’ everyday lives?</w:t>
            </w:r>
          </w:p>
        </w:tc>
        <w:tc>
          <w:tcPr>
            <w:tcW w:w="2330" w:type="dxa"/>
            <w:tcBorders>
              <w:bottom w:val="single" w:sz="2" w:space="0" w:color="auto"/>
            </w:tcBorders>
          </w:tcPr>
          <w:p w14:paraId="2C07E1BF" w14:textId="77777777" w:rsidR="004E55A0" w:rsidRDefault="00D3139B" w:rsidP="004E55A0">
            <w:r>
              <w:t>Closed</w:t>
            </w:r>
          </w:p>
        </w:tc>
        <w:tc>
          <w:tcPr>
            <w:tcW w:w="2339" w:type="dxa"/>
            <w:tcBorders>
              <w:bottom w:val="single" w:sz="2" w:space="0" w:color="auto"/>
            </w:tcBorders>
          </w:tcPr>
          <w:p w14:paraId="456C304E" w14:textId="77777777" w:rsidR="004E55A0" w:rsidRDefault="00D3139B" w:rsidP="004E55A0">
            <w:r>
              <w:t>Comparison</w:t>
            </w:r>
          </w:p>
        </w:tc>
      </w:tr>
      <w:tr w:rsidR="004E55A0" w14:paraId="482E27B5" w14:textId="77777777" w:rsidTr="00123B8C">
        <w:trPr>
          <w:trHeight w:val="755"/>
        </w:trPr>
        <w:tc>
          <w:tcPr>
            <w:tcW w:w="851" w:type="dxa"/>
            <w:gridSpan w:val="2"/>
            <w:tcBorders>
              <w:bottom w:val="single" w:sz="2" w:space="0" w:color="auto"/>
              <w:right w:val="single" w:sz="2" w:space="0" w:color="auto"/>
            </w:tcBorders>
          </w:tcPr>
          <w:p w14:paraId="4B5F450D" w14:textId="77777777" w:rsidR="004E55A0" w:rsidRDefault="004E55A0" w:rsidP="00912437">
            <w:pPr>
              <w:jc w:val="center"/>
            </w:pPr>
            <w:r>
              <w:t>15.</w:t>
            </w:r>
          </w:p>
        </w:tc>
        <w:tc>
          <w:tcPr>
            <w:tcW w:w="4797" w:type="dxa"/>
            <w:tcBorders>
              <w:top w:val="single" w:sz="2" w:space="0" w:color="auto"/>
              <w:left w:val="single" w:sz="2" w:space="0" w:color="auto"/>
              <w:bottom w:val="single" w:sz="2" w:space="0" w:color="auto"/>
              <w:right w:val="single" w:sz="2" w:space="0" w:color="auto"/>
            </w:tcBorders>
          </w:tcPr>
          <w:p w14:paraId="20E8DAB7" w14:textId="77777777" w:rsidR="004E55A0" w:rsidRDefault="00D3139B" w:rsidP="004E55A0">
            <w:r w:rsidRPr="00D3139B">
              <w:t>Should smart accessories be designed with environmental sustainability in mind? Why or why not?</w:t>
            </w:r>
          </w:p>
        </w:tc>
        <w:tc>
          <w:tcPr>
            <w:tcW w:w="2330" w:type="dxa"/>
            <w:tcBorders>
              <w:top w:val="single" w:sz="2" w:space="0" w:color="auto"/>
              <w:left w:val="single" w:sz="2" w:space="0" w:color="auto"/>
              <w:bottom w:val="single" w:sz="2" w:space="0" w:color="auto"/>
              <w:right w:val="single" w:sz="2" w:space="0" w:color="auto"/>
            </w:tcBorders>
          </w:tcPr>
          <w:p w14:paraId="201B73E7" w14:textId="77777777" w:rsidR="004E55A0" w:rsidRDefault="00D3139B" w:rsidP="004E55A0">
            <w:r>
              <w:t>Open</w:t>
            </w:r>
          </w:p>
        </w:tc>
        <w:tc>
          <w:tcPr>
            <w:tcW w:w="2339" w:type="dxa"/>
            <w:tcBorders>
              <w:top w:val="single" w:sz="2" w:space="0" w:color="auto"/>
              <w:left w:val="single" w:sz="2" w:space="0" w:color="auto"/>
              <w:bottom w:val="single" w:sz="2" w:space="0" w:color="auto"/>
              <w:right w:val="single" w:sz="2" w:space="0" w:color="auto"/>
            </w:tcBorders>
          </w:tcPr>
          <w:p w14:paraId="583A1B17" w14:textId="77777777" w:rsidR="004E55A0" w:rsidRDefault="00D3139B" w:rsidP="00D3139B">
            <w:r>
              <w:t>Comparison</w:t>
            </w:r>
          </w:p>
        </w:tc>
      </w:tr>
      <w:tr w:rsidR="00123B8C" w14:paraId="71EFA9EC" w14:textId="77777777" w:rsidTr="00912437">
        <w:trPr>
          <w:cantSplit/>
          <w:trHeight w:val="1134"/>
        </w:trPr>
        <w:tc>
          <w:tcPr>
            <w:tcW w:w="425" w:type="dxa"/>
            <w:tcBorders>
              <w:top w:val="single" w:sz="2" w:space="0" w:color="auto"/>
              <w:left w:val="single" w:sz="2" w:space="0" w:color="auto"/>
              <w:bottom w:val="single" w:sz="2" w:space="0" w:color="auto"/>
              <w:right w:val="single" w:sz="2" w:space="0" w:color="auto"/>
            </w:tcBorders>
            <w:textDirection w:val="btLr"/>
            <w:vAlign w:val="center"/>
          </w:tcPr>
          <w:p w14:paraId="2DB6293D" w14:textId="77777777" w:rsidR="00123B8C" w:rsidRDefault="00123B8C" w:rsidP="00912437">
            <w:pPr>
              <w:ind w:left="113" w:right="113"/>
              <w:jc w:val="center"/>
            </w:pPr>
            <w:r>
              <w:t>Total</w:t>
            </w:r>
          </w:p>
        </w:tc>
        <w:tc>
          <w:tcPr>
            <w:tcW w:w="426" w:type="dxa"/>
            <w:tcBorders>
              <w:top w:val="single" w:sz="2" w:space="0" w:color="auto"/>
              <w:left w:val="single" w:sz="2" w:space="0" w:color="auto"/>
              <w:bottom w:val="single" w:sz="2" w:space="0" w:color="auto"/>
              <w:right w:val="single" w:sz="2" w:space="0" w:color="auto"/>
            </w:tcBorders>
          </w:tcPr>
          <w:p w14:paraId="4058E4DF" w14:textId="6FAA6C2F" w:rsidR="00123B8C" w:rsidRDefault="00912437" w:rsidP="004E55A0">
            <w:r>
              <w:fldChar w:fldCharType="begin"/>
            </w:r>
            <w:r>
              <w:instrText xml:space="preserve"> =COUNT(above)-1 </w:instrText>
            </w:r>
            <w:r>
              <w:fldChar w:fldCharType="separate"/>
            </w:r>
            <w:r>
              <w:rPr>
                <w:noProof/>
              </w:rPr>
              <w:t>15</w:t>
            </w:r>
            <w:r>
              <w:fldChar w:fldCharType="end"/>
            </w:r>
          </w:p>
        </w:tc>
        <w:tc>
          <w:tcPr>
            <w:tcW w:w="4797" w:type="dxa"/>
            <w:tcBorders>
              <w:top w:val="single" w:sz="2" w:space="0" w:color="auto"/>
              <w:left w:val="single" w:sz="2" w:space="0" w:color="auto"/>
              <w:bottom w:val="nil"/>
              <w:right w:val="nil"/>
            </w:tcBorders>
            <w:textDirection w:val="btLr"/>
          </w:tcPr>
          <w:p w14:paraId="2D512571" w14:textId="77777777" w:rsidR="00123B8C" w:rsidRPr="00D3139B" w:rsidRDefault="00123B8C" w:rsidP="00912437">
            <w:pPr>
              <w:ind w:left="113" w:right="113"/>
            </w:pPr>
          </w:p>
        </w:tc>
        <w:tc>
          <w:tcPr>
            <w:tcW w:w="2330" w:type="dxa"/>
            <w:tcBorders>
              <w:top w:val="single" w:sz="2" w:space="0" w:color="auto"/>
              <w:left w:val="nil"/>
              <w:bottom w:val="nil"/>
              <w:right w:val="nil"/>
            </w:tcBorders>
          </w:tcPr>
          <w:p w14:paraId="1D161F25" w14:textId="77777777" w:rsidR="00123B8C" w:rsidRDefault="00123B8C" w:rsidP="004E55A0"/>
        </w:tc>
        <w:tc>
          <w:tcPr>
            <w:tcW w:w="2339" w:type="dxa"/>
            <w:tcBorders>
              <w:top w:val="single" w:sz="2" w:space="0" w:color="auto"/>
              <w:left w:val="nil"/>
              <w:bottom w:val="nil"/>
              <w:right w:val="nil"/>
            </w:tcBorders>
          </w:tcPr>
          <w:p w14:paraId="74B57FAB" w14:textId="77777777" w:rsidR="00123B8C" w:rsidRDefault="00123B8C" w:rsidP="00D3139B"/>
        </w:tc>
      </w:tr>
    </w:tbl>
    <w:p w14:paraId="1256A4AB" w14:textId="77777777" w:rsidR="00406FC1" w:rsidRDefault="00406FC1" w:rsidP="00220EEF"/>
    <w:p w14:paraId="20F7F72F" w14:textId="77777777" w:rsidR="00406FC1" w:rsidRDefault="00406FC1">
      <w:r>
        <w:br w:type="page"/>
      </w:r>
    </w:p>
    <w:p w14:paraId="63D28F5A" w14:textId="77777777" w:rsidR="004E55A0" w:rsidRDefault="00211993" w:rsidP="0053210E">
      <w:pPr>
        <w:pStyle w:val="NESH1"/>
      </w:pPr>
      <w:bookmarkStart w:id="17" w:name="_Toc204355093"/>
      <w:r>
        <w:rPr>
          <w:noProof/>
          <w:lang w:eastAsia="en-ZA"/>
        </w:rPr>
        <w:lastRenderedPageBreak/>
        <mc:AlternateContent>
          <mc:Choice Requires="wps">
            <w:drawing>
              <wp:anchor distT="0" distB="0" distL="114300" distR="114300" simplePos="0" relativeHeight="251665408" behindDoc="1" locked="0" layoutInCell="1" allowOverlap="1" wp14:anchorId="156728F6" wp14:editId="319B28F4">
                <wp:simplePos x="0" y="0"/>
                <wp:positionH relativeFrom="column">
                  <wp:posOffset>106680</wp:posOffset>
                </wp:positionH>
                <wp:positionV relativeFrom="paragraph">
                  <wp:posOffset>8103870</wp:posOffset>
                </wp:positionV>
                <wp:extent cx="5509895" cy="635"/>
                <wp:effectExtent l="0" t="0" r="0" b="0"/>
                <wp:wrapTight wrapText="bothSides">
                  <wp:wrapPolygon edited="0">
                    <wp:start x="0" y="0"/>
                    <wp:lineTo x="0" y="21600"/>
                    <wp:lineTo x="21600" y="21600"/>
                    <wp:lineTo x="21600" y="0"/>
                  </wp:wrapPolygon>
                </wp:wrapTight>
                <wp:docPr id="14" name="Text Box 14"/>
                <wp:cNvGraphicFramePr/>
                <a:graphic xmlns:a="http://schemas.openxmlformats.org/drawingml/2006/main">
                  <a:graphicData uri="http://schemas.microsoft.com/office/word/2010/wordprocessingShape">
                    <wps:wsp>
                      <wps:cNvSpPr txBox="1"/>
                      <wps:spPr>
                        <a:xfrm>
                          <a:off x="0" y="0"/>
                          <a:ext cx="5509895" cy="635"/>
                        </a:xfrm>
                        <a:prstGeom prst="rect">
                          <a:avLst/>
                        </a:prstGeom>
                        <a:solidFill>
                          <a:prstClr val="white"/>
                        </a:solidFill>
                        <a:ln>
                          <a:noFill/>
                        </a:ln>
                      </wps:spPr>
                      <wps:txbx>
                        <w:txbxContent>
                          <w:p w14:paraId="29FCFCB5" w14:textId="59035513" w:rsidR="001F18F4" w:rsidRPr="00604917" w:rsidRDefault="001F18F4" w:rsidP="00211993">
                            <w:pPr>
                              <w:pStyle w:val="Caption"/>
                              <w:rPr>
                                <w:rFonts w:ascii="Elephant" w:eastAsiaTheme="majorEastAsia" w:hAnsi="Elephant" w:cstheme="majorBidi"/>
                                <w:b/>
                                <w:caps/>
                                <w:noProof/>
                                <w:sz w:val="32"/>
                                <w:szCs w:val="64"/>
                              </w:rPr>
                            </w:pPr>
                            <w:bookmarkStart w:id="18" w:name="_Toc204354895"/>
                            <w:bookmarkStart w:id="19" w:name="_Toc204355066"/>
                            <w:r>
                              <w:t xml:space="preserve">Figure </w:t>
                            </w:r>
                            <w:r w:rsidR="00A17C9E">
                              <w:fldChar w:fldCharType="begin"/>
                            </w:r>
                            <w:r w:rsidR="00A17C9E">
                              <w:instrText xml:space="preserve"> SEQ Figure \* ARABIC </w:instrText>
                            </w:r>
                            <w:r w:rsidR="00A17C9E">
                              <w:fldChar w:fldCharType="separate"/>
                            </w:r>
                            <w:r>
                              <w:rPr>
                                <w:noProof/>
                              </w:rPr>
                              <w:t>3</w:t>
                            </w:r>
                            <w:r w:rsidR="00A17C9E">
                              <w:rPr>
                                <w:noProof/>
                              </w:rPr>
                              <w:fldChar w:fldCharType="end"/>
                            </w:r>
                            <w:r>
                              <w:t xml:space="preserve"> An example of the questionnaire that was filled out by participants</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6728F6" id="Text Box 14" o:spid="_x0000_s1028" type="#_x0000_t202" style="position:absolute;left:0;text-align:left;margin-left:8.4pt;margin-top:638.1pt;width:433.8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hELwIAAGYEAAAOAAAAZHJzL2Uyb0RvYy54bWysVMFu2zAMvQ/YPwi6L06ypWi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" stroked="f">
                <v:textbox style="mso-fit-shape-to-text:t" inset="0,0,0,0">
                  <w:txbxContent>
                    <w:p w14:paraId="29FCFCB5" w14:textId="59035513" w:rsidR="001F18F4" w:rsidRPr="00604917" w:rsidRDefault="001F18F4" w:rsidP="00211993">
                      <w:pPr>
                        <w:pStyle w:val="Caption"/>
                        <w:rPr>
                          <w:rFonts w:ascii="Elephant" w:eastAsiaTheme="majorEastAsia" w:hAnsi="Elephant" w:cstheme="majorBidi"/>
                          <w:b/>
                          <w:caps/>
                          <w:noProof/>
                          <w:sz w:val="32"/>
                          <w:szCs w:val="64"/>
                        </w:rPr>
                      </w:pPr>
                      <w:bookmarkStart w:id="20" w:name="_Toc204354895"/>
                      <w:bookmarkStart w:id="21" w:name="_Toc204355066"/>
                      <w:r>
                        <w:t xml:space="preserve">Figure </w:t>
                      </w:r>
                      <w:r w:rsidR="00A17C9E">
                        <w:fldChar w:fldCharType="begin"/>
                      </w:r>
                      <w:r w:rsidR="00A17C9E">
                        <w:instrText xml:space="preserve"> SEQ Figure \* ARABIC </w:instrText>
                      </w:r>
                      <w:r w:rsidR="00A17C9E">
                        <w:fldChar w:fldCharType="separate"/>
                      </w:r>
                      <w:r>
                        <w:rPr>
                          <w:noProof/>
                        </w:rPr>
                        <w:t>3</w:t>
                      </w:r>
                      <w:r w:rsidR="00A17C9E">
                        <w:rPr>
                          <w:noProof/>
                        </w:rPr>
                        <w:fldChar w:fldCharType="end"/>
                      </w:r>
                      <w:r>
                        <w:t xml:space="preserve"> An example of the questionnaire that was filled out by participants</w:t>
                      </w:r>
                      <w:bookmarkEnd w:id="20"/>
                      <w:bookmarkEnd w:id="21"/>
                    </w:p>
                  </w:txbxContent>
                </v:textbox>
                <w10:wrap type="tight"/>
              </v:shape>
            </w:pict>
          </mc:Fallback>
        </mc:AlternateContent>
      </w:r>
      <w:r w:rsidR="00E87432">
        <w:rPr>
          <w:noProof/>
          <w:lang w:eastAsia="en-ZA"/>
        </w:rPr>
        <w:drawing>
          <wp:anchor distT="0" distB="0" distL="114300" distR="114300" simplePos="0" relativeHeight="251660288" behindDoc="1" locked="0" layoutInCell="1" allowOverlap="1" wp14:anchorId="287EEC56" wp14:editId="283D74F6">
            <wp:simplePos x="0" y="0"/>
            <wp:positionH relativeFrom="margin">
              <wp:align>center</wp:align>
            </wp:positionH>
            <wp:positionV relativeFrom="paragraph">
              <wp:posOffset>407571</wp:posOffset>
            </wp:positionV>
            <wp:extent cx="5510150" cy="7639877"/>
            <wp:effectExtent l="0" t="0" r="0" b="0"/>
            <wp:wrapTight wrapText="bothSides">
              <wp:wrapPolygon edited="0">
                <wp:start x="0" y="0"/>
                <wp:lineTo x="0" y="21544"/>
                <wp:lineTo x="21508" y="21544"/>
                <wp:lineTo x="21508"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sh_Questinnaire.jpg"/>
                    <pic:cNvPicPr/>
                  </pic:nvPicPr>
                  <pic:blipFill>
                    <a:blip r:embed="rId23">
                      <a:extLst>
                        <a:ext uri="{28A0092B-C50C-407E-A947-70E740481C1C}">
                          <a14:useLocalDpi xmlns:a14="http://schemas.microsoft.com/office/drawing/2010/main" val="0"/>
                        </a:ext>
                      </a:extLst>
                    </a:blip>
                    <a:stretch>
                      <a:fillRect/>
                    </a:stretch>
                  </pic:blipFill>
                  <pic:spPr>
                    <a:xfrm>
                      <a:off x="0" y="0"/>
                      <a:ext cx="5510150" cy="7639877"/>
                    </a:xfrm>
                    <a:prstGeom prst="rect">
                      <a:avLst/>
                    </a:prstGeom>
                  </pic:spPr>
                </pic:pic>
              </a:graphicData>
            </a:graphic>
            <wp14:sizeRelH relativeFrom="page">
              <wp14:pctWidth>0</wp14:pctWidth>
            </wp14:sizeRelH>
            <wp14:sizeRelV relativeFrom="page">
              <wp14:pctHeight>0</wp14:pctHeight>
            </wp14:sizeRelV>
          </wp:anchor>
        </w:drawing>
      </w:r>
      <w:r w:rsidR="004E55A0">
        <w:t>QUESTIONNAIRE/SURVEY</w:t>
      </w:r>
      <w:bookmarkEnd w:id="17"/>
    </w:p>
    <w:p w14:paraId="1FD26243" w14:textId="77777777" w:rsidR="004E55A0" w:rsidRDefault="004E55A0" w:rsidP="004E55A0"/>
    <w:p w14:paraId="651073C3" w14:textId="77777777" w:rsidR="004E55A0" w:rsidRDefault="004E55A0" w:rsidP="00E87432"/>
    <w:p w14:paraId="4335EE5C" w14:textId="77777777" w:rsidR="004E55A0" w:rsidRDefault="004E55A0" w:rsidP="0053210E">
      <w:pPr>
        <w:pStyle w:val="NESH1"/>
      </w:pPr>
      <w:bookmarkStart w:id="22" w:name="_Toc204355094"/>
      <w:r>
        <w:lastRenderedPageBreak/>
        <w:t>QUESTION</w:t>
      </w:r>
      <w:r w:rsidR="00A549F5">
        <w:t>s</w:t>
      </w:r>
      <w:bookmarkEnd w:id="22"/>
    </w:p>
    <w:p w14:paraId="07061631" w14:textId="77777777" w:rsidR="008D2A7E" w:rsidRDefault="008D2A7E" w:rsidP="008D2A7E"/>
    <w:p w14:paraId="0F8E1651" w14:textId="77777777" w:rsidR="00863FE7" w:rsidRDefault="00863FE7" w:rsidP="00D315A2">
      <w:pPr>
        <w:pStyle w:val="NESH2"/>
        <w:sectPr w:rsidR="00863FE7" w:rsidSect="003076F8">
          <w:footerReference w:type="first" r:id="rId24"/>
          <w:pgSz w:w="11906" w:h="16838" w:code="9"/>
          <w:pgMar w:top="1304" w:right="1304" w:bottom="1304" w:left="1304" w:header="709" w:footer="709" w:gutter="284"/>
          <w:pgNumType w:start="1"/>
          <w:cols w:space="708"/>
          <w:titlePg/>
          <w:docGrid w:linePitch="360"/>
        </w:sectPr>
      </w:pPr>
    </w:p>
    <w:p w14:paraId="58FAE3F6" w14:textId="77777777" w:rsidR="009B41E0" w:rsidRDefault="00D315A2" w:rsidP="00D315A2">
      <w:pPr>
        <w:pStyle w:val="NESH2"/>
      </w:pPr>
      <w:bookmarkStart w:id="23" w:name="_Toc204355095"/>
      <w:r>
        <w:lastRenderedPageBreak/>
        <w:t>open-ended questions</w:t>
      </w:r>
      <w:bookmarkEnd w:id="23"/>
    </w:p>
    <w:p w14:paraId="2C083999" w14:textId="77777777" w:rsidR="00CA00DA" w:rsidRDefault="00CA00DA" w:rsidP="00FC7441">
      <w:pPr>
        <w:pStyle w:val="ListParagraph"/>
        <w:numPr>
          <w:ilvl w:val="0"/>
          <w:numId w:val="17"/>
        </w:numPr>
      </w:pPr>
      <w:r w:rsidRPr="00A90E28">
        <w:t>How much of the global population is knowledgeable on smart technologies?</w:t>
      </w:r>
    </w:p>
    <w:p w14:paraId="52966544" w14:textId="77777777" w:rsidR="00CA00DA" w:rsidRDefault="00CA00DA" w:rsidP="00FC7441">
      <w:pPr>
        <w:pStyle w:val="ListParagraph"/>
        <w:numPr>
          <w:ilvl w:val="0"/>
          <w:numId w:val="17"/>
        </w:numPr>
      </w:pPr>
      <w:r w:rsidRPr="009746CB">
        <w:t>What are the possible reasons one may purchase a smart accessory</w:t>
      </w:r>
      <w:r>
        <w:t>?</w:t>
      </w:r>
    </w:p>
    <w:p w14:paraId="6EB7D4DE" w14:textId="77777777" w:rsidR="00CA00DA" w:rsidRDefault="00CA00DA" w:rsidP="00FC7441">
      <w:pPr>
        <w:pStyle w:val="ListParagraph"/>
        <w:numPr>
          <w:ilvl w:val="0"/>
          <w:numId w:val="17"/>
        </w:numPr>
      </w:pPr>
      <w:r w:rsidRPr="00CA00DA">
        <w:t>What kind of threats, conflicts or challenges do you think smart technologies can impose on your personal life?</w:t>
      </w:r>
    </w:p>
    <w:p w14:paraId="1D6E2975" w14:textId="77777777" w:rsidR="00CA00DA" w:rsidRDefault="008D2A7E" w:rsidP="00FC7441">
      <w:pPr>
        <w:pStyle w:val="ListParagraph"/>
        <w:numPr>
          <w:ilvl w:val="0"/>
          <w:numId w:val="17"/>
        </w:numPr>
      </w:pPr>
      <w:r w:rsidRPr="0017787A">
        <w:t>Is it effective or ineffective to use smart accessories in our daily lives?</w:t>
      </w:r>
    </w:p>
    <w:p w14:paraId="26393B0E" w14:textId="77777777" w:rsidR="008D2A7E" w:rsidRDefault="008D2A7E" w:rsidP="00FC7441">
      <w:pPr>
        <w:pStyle w:val="ListParagraph"/>
        <w:numPr>
          <w:ilvl w:val="0"/>
          <w:numId w:val="17"/>
        </w:numPr>
      </w:pPr>
      <w:r w:rsidRPr="00036CC3">
        <w:t>How do smart accessories monitor vital signs (e.g., heart rate, blood pressure)?</w:t>
      </w:r>
    </w:p>
    <w:p w14:paraId="7C9B61D9" w14:textId="77777777" w:rsidR="008D2A7E" w:rsidRDefault="008D2A7E" w:rsidP="00FC7441">
      <w:pPr>
        <w:pStyle w:val="ListParagraph"/>
        <w:numPr>
          <w:ilvl w:val="0"/>
          <w:numId w:val="17"/>
        </w:numPr>
      </w:pPr>
      <w:r w:rsidRPr="008D2A7E">
        <w:t>How is NFC technology different from RFID technology in smart accessories?</w:t>
      </w:r>
    </w:p>
    <w:p w14:paraId="7005B2E5" w14:textId="77777777" w:rsidR="008D2A7E" w:rsidRDefault="008D2A7E" w:rsidP="00FC7441">
      <w:pPr>
        <w:pStyle w:val="ListParagraph"/>
        <w:numPr>
          <w:ilvl w:val="0"/>
          <w:numId w:val="17"/>
        </w:numPr>
      </w:pPr>
      <w:r w:rsidRPr="008D2A7E">
        <w:t>How can smart accessories monitor and manage chronic health conditions?</w:t>
      </w:r>
    </w:p>
    <w:p w14:paraId="25ACFF24" w14:textId="77777777" w:rsidR="008D2A7E" w:rsidRDefault="008D2A7E" w:rsidP="00FC7441">
      <w:pPr>
        <w:pStyle w:val="ListParagraph"/>
        <w:numPr>
          <w:ilvl w:val="0"/>
          <w:numId w:val="17"/>
        </w:numPr>
      </w:pPr>
      <w:r w:rsidRPr="00BB2975">
        <w:t>If there is a growing concern for the health impacts of electromagnetic radiation, then what would happen to the demand for smart accessories with reduced radiation emissions?</w:t>
      </w:r>
    </w:p>
    <w:p w14:paraId="78C4DCF8" w14:textId="77777777" w:rsidR="008D2A7E" w:rsidRDefault="008D2A7E" w:rsidP="00FC7441">
      <w:pPr>
        <w:pStyle w:val="ListParagraph"/>
        <w:numPr>
          <w:ilvl w:val="0"/>
          <w:numId w:val="17"/>
        </w:numPr>
      </w:pPr>
      <w:r w:rsidRPr="00BB2975">
        <w:t>What theory explains the relationship between smart accessory features and consumer willingness to pay?</w:t>
      </w:r>
    </w:p>
    <w:p w14:paraId="3A62209A" w14:textId="0BFFF093" w:rsidR="00D315A2" w:rsidRDefault="008D2A7E" w:rsidP="00D315A2">
      <w:pPr>
        <w:pStyle w:val="ListParagraph"/>
        <w:numPr>
          <w:ilvl w:val="0"/>
          <w:numId w:val="17"/>
        </w:numPr>
      </w:pPr>
      <w:r w:rsidRPr="00D3139B">
        <w:t>Should smart accessories be designed with environmental sustainability in mind? Why or why not?</w:t>
      </w:r>
      <w:r w:rsidR="00493085">
        <w:br w:type="column"/>
      </w:r>
      <w:r w:rsidR="00D315A2" w:rsidRPr="00493085">
        <w:rPr>
          <w:rStyle w:val="NESH2Char"/>
        </w:rPr>
        <w:lastRenderedPageBreak/>
        <w:t>closed-ended questions</w:t>
      </w:r>
    </w:p>
    <w:p w14:paraId="61898FCE" w14:textId="77777777" w:rsidR="008D2A7E" w:rsidRDefault="008D2A7E" w:rsidP="00FC7441">
      <w:pPr>
        <w:pStyle w:val="ListParagraph"/>
        <w:numPr>
          <w:ilvl w:val="0"/>
          <w:numId w:val="18"/>
        </w:numPr>
      </w:pPr>
      <w:r>
        <w:t>What is the definition of a smart accessory?</w:t>
      </w:r>
    </w:p>
    <w:p w14:paraId="755EC632" w14:textId="77777777" w:rsidR="008D2A7E" w:rsidRDefault="00017B38" w:rsidP="00FC7441">
      <w:pPr>
        <w:pStyle w:val="ListParagraph"/>
        <w:numPr>
          <w:ilvl w:val="0"/>
          <w:numId w:val="18"/>
        </w:numPr>
      </w:pPr>
      <w:r w:rsidRPr="00017B38">
        <w:t>What are some common examples of smart accessories?</w:t>
      </w:r>
    </w:p>
    <w:p w14:paraId="4FE66FBD" w14:textId="77777777" w:rsidR="00FF61C5" w:rsidRDefault="00FF61C5" w:rsidP="00FC7441">
      <w:pPr>
        <w:pStyle w:val="ListParagraph"/>
        <w:numPr>
          <w:ilvl w:val="0"/>
          <w:numId w:val="18"/>
        </w:numPr>
      </w:pPr>
      <w:r>
        <w:t>What are the most common uses for smart accessories?</w:t>
      </w:r>
    </w:p>
    <w:p w14:paraId="56597E00" w14:textId="77777777" w:rsidR="00017B38" w:rsidRDefault="00017B38" w:rsidP="00FC7441">
      <w:pPr>
        <w:pStyle w:val="ListParagraph"/>
        <w:numPr>
          <w:ilvl w:val="0"/>
          <w:numId w:val="18"/>
        </w:numPr>
      </w:pPr>
      <w:r w:rsidRPr="00017B38">
        <w:t>What are the types of biometric sensors used in smart wearables?</w:t>
      </w:r>
    </w:p>
    <w:p w14:paraId="4243A5C2" w14:textId="77777777" w:rsidR="00017B38" w:rsidRDefault="00017B38" w:rsidP="00FC7441">
      <w:pPr>
        <w:pStyle w:val="ListParagraph"/>
        <w:numPr>
          <w:ilvl w:val="0"/>
          <w:numId w:val="18"/>
        </w:numPr>
      </w:pPr>
      <w:r>
        <w:t>What are the advantages or disadvantages of the integration of smart accessories into peoples’ everyday lives?</w:t>
      </w:r>
    </w:p>
    <w:p w14:paraId="383AE290" w14:textId="77777777" w:rsidR="00863FE7" w:rsidRDefault="00863FE7">
      <w:pPr>
        <w:sectPr w:rsidR="00863FE7" w:rsidSect="00863FE7">
          <w:type w:val="continuous"/>
          <w:pgSz w:w="11906" w:h="16838" w:code="9"/>
          <w:pgMar w:top="1304" w:right="1304" w:bottom="1304" w:left="1304" w:header="709" w:footer="709" w:gutter="284"/>
          <w:pgNumType w:start="0"/>
          <w:cols w:num="2" w:sep="1" w:space="708" w:equalWidth="0">
            <w:col w:w="5772" w:space="708"/>
            <w:col w:w="2532"/>
          </w:cols>
          <w:titlePg/>
          <w:docGrid w:linePitch="360"/>
        </w:sectPr>
      </w:pPr>
    </w:p>
    <w:p w14:paraId="14DEE2D9" w14:textId="77777777" w:rsidR="00493085" w:rsidRDefault="00493085">
      <w:pPr>
        <w:sectPr w:rsidR="00493085" w:rsidSect="0044726B">
          <w:type w:val="continuous"/>
          <w:pgSz w:w="11906" w:h="16838" w:code="9"/>
          <w:pgMar w:top="1304" w:right="1304" w:bottom="1304" w:left="1304" w:header="709" w:footer="709" w:gutter="284"/>
          <w:pgNumType w:start="0"/>
          <w:cols w:space="708"/>
          <w:titlePg/>
          <w:docGrid w:linePitch="360"/>
        </w:sectPr>
      </w:pPr>
    </w:p>
    <w:p w14:paraId="4612750B" w14:textId="7AC7EF8E" w:rsidR="00FE4955" w:rsidRDefault="00FE4955"/>
    <w:p w14:paraId="4D2112D1" w14:textId="77777777" w:rsidR="002D0BE3" w:rsidRDefault="00A549F5" w:rsidP="00A549F5">
      <w:pPr>
        <w:pStyle w:val="NESH2"/>
      </w:pPr>
      <w:bookmarkStart w:id="24" w:name="_Toc204355096"/>
      <w:r>
        <w:t>question tables</w:t>
      </w:r>
      <w:bookmarkEnd w:id="24"/>
    </w:p>
    <w:p w14:paraId="08DBC461" w14:textId="77777777" w:rsidR="00A549F5" w:rsidRDefault="00A549F5" w:rsidP="00A549F5"/>
    <w:tbl>
      <w:tblPr>
        <w:tblStyle w:val="TableGrid"/>
        <w:tblW w:w="0" w:type="auto"/>
        <w:tblLook w:val="04A0" w:firstRow="1" w:lastRow="0" w:firstColumn="1" w:lastColumn="0" w:noHBand="0" w:noVBand="1"/>
      </w:tblPr>
      <w:tblGrid>
        <w:gridCol w:w="2498"/>
        <w:gridCol w:w="6234"/>
      </w:tblGrid>
      <w:tr w:rsidR="00BD277B" w14:paraId="2C25FFF8" w14:textId="77777777" w:rsidTr="00BD277B">
        <w:tc>
          <w:tcPr>
            <w:tcW w:w="2547" w:type="dxa"/>
          </w:tcPr>
          <w:p w14:paraId="720978A7" w14:textId="77777777" w:rsidR="00BD277B" w:rsidRDefault="00BD277B" w:rsidP="002D0BE3">
            <w:r>
              <w:t xml:space="preserve">Question </w:t>
            </w:r>
            <w:r w:rsidR="008A31BE">
              <w:t>1</w:t>
            </w:r>
          </w:p>
        </w:tc>
        <w:tc>
          <w:tcPr>
            <w:tcW w:w="6457" w:type="dxa"/>
          </w:tcPr>
          <w:p w14:paraId="7066A071" w14:textId="77777777" w:rsidR="00BD277B" w:rsidRDefault="000C6BFB" w:rsidP="002D0BE3">
            <w:r w:rsidRPr="000C6BFB">
              <w:t>What is the definition of a smart accessory?</w:t>
            </w:r>
          </w:p>
        </w:tc>
      </w:tr>
      <w:tr w:rsidR="00BD277B" w14:paraId="5ADFD065" w14:textId="77777777" w:rsidTr="00BD277B">
        <w:tc>
          <w:tcPr>
            <w:tcW w:w="2547" w:type="dxa"/>
          </w:tcPr>
          <w:p w14:paraId="48D99CBE" w14:textId="77777777" w:rsidR="00BD277B" w:rsidRDefault="00BD277B" w:rsidP="002D0BE3">
            <w:r>
              <w:t>Open/Closed</w:t>
            </w:r>
          </w:p>
        </w:tc>
        <w:tc>
          <w:tcPr>
            <w:tcW w:w="6457" w:type="dxa"/>
          </w:tcPr>
          <w:p w14:paraId="5F5F0215" w14:textId="77777777" w:rsidR="00BD277B" w:rsidRDefault="00D55205" w:rsidP="002D0BE3">
            <w:r>
              <w:t>Closed</w:t>
            </w:r>
          </w:p>
        </w:tc>
      </w:tr>
      <w:tr w:rsidR="00D55205" w14:paraId="549178FD" w14:textId="77777777" w:rsidTr="00BD277B">
        <w:tc>
          <w:tcPr>
            <w:tcW w:w="2547" w:type="dxa"/>
          </w:tcPr>
          <w:p w14:paraId="574A9AB1" w14:textId="77777777" w:rsidR="00D55205" w:rsidRDefault="00D55205" w:rsidP="00D55205">
            <w:r>
              <w:t>Category</w:t>
            </w:r>
          </w:p>
        </w:tc>
        <w:tc>
          <w:tcPr>
            <w:tcW w:w="6457" w:type="dxa"/>
          </w:tcPr>
          <w:p w14:paraId="641D56A2" w14:textId="77777777" w:rsidR="00D55205" w:rsidRDefault="00D55205" w:rsidP="00D55205">
            <w:r>
              <w:t>Factual</w:t>
            </w:r>
          </w:p>
        </w:tc>
      </w:tr>
      <w:tr w:rsidR="00D55205" w14:paraId="6C83543A" w14:textId="77777777" w:rsidTr="00BD277B">
        <w:tc>
          <w:tcPr>
            <w:tcW w:w="2547" w:type="dxa"/>
          </w:tcPr>
          <w:p w14:paraId="6BDB7094" w14:textId="77777777" w:rsidR="00D55205" w:rsidRDefault="00D55205" w:rsidP="00D55205">
            <w:r>
              <w:t>Methods and Sources</w:t>
            </w:r>
          </w:p>
        </w:tc>
        <w:tc>
          <w:tcPr>
            <w:tcW w:w="6457" w:type="dxa"/>
          </w:tcPr>
          <w:p w14:paraId="5C7AC278" w14:textId="77777777" w:rsidR="00D55205" w:rsidRDefault="00864B22" w:rsidP="00D55205">
            <w:r>
              <w:t>Website</w:t>
            </w:r>
          </w:p>
        </w:tc>
      </w:tr>
      <w:tr w:rsidR="00D55205" w14:paraId="0A634D7D" w14:textId="77777777" w:rsidTr="00BD277B">
        <w:tc>
          <w:tcPr>
            <w:tcW w:w="2547" w:type="dxa"/>
          </w:tcPr>
          <w:p w14:paraId="05431EB9" w14:textId="77777777" w:rsidR="00D55205" w:rsidRDefault="00D55205" w:rsidP="00D55205">
            <w:r>
              <w:t>Plan/Strategy for searching</w:t>
            </w:r>
          </w:p>
        </w:tc>
        <w:tc>
          <w:tcPr>
            <w:tcW w:w="6457" w:type="dxa"/>
          </w:tcPr>
          <w:p w14:paraId="7AFE572D" w14:textId="77777777" w:rsidR="00D55205" w:rsidRDefault="00864B22" w:rsidP="00D55205">
            <w:r>
              <w:t xml:space="preserve">Use keywords such as </w:t>
            </w:r>
            <w:r w:rsidR="00AD3946">
              <w:t>“</w:t>
            </w:r>
            <w:r>
              <w:t>define</w:t>
            </w:r>
            <w:r w:rsidR="00AD3946">
              <w:t>”</w:t>
            </w:r>
            <w:r>
              <w:t xml:space="preserve">, </w:t>
            </w:r>
            <w:r w:rsidR="00AD3946">
              <w:t>“</w:t>
            </w:r>
            <w:r>
              <w:t>smart</w:t>
            </w:r>
            <w:r w:rsidR="00AD3946">
              <w:t>”</w:t>
            </w:r>
            <w:r>
              <w:t xml:space="preserve"> and </w:t>
            </w:r>
            <w:r w:rsidR="00AD3946">
              <w:t>“</w:t>
            </w:r>
            <w:r>
              <w:t>accessory</w:t>
            </w:r>
            <w:r w:rsidR="00AD3946">
              <w:t>”</w:t>
            </w:r>
            <w:r>
              <w:t xml:space="preserve"> to define a smart accessory </w:t>
            </w:r>
            <w:r w:rsidR="00AD3946">
              <w:t>on Google Chrome</w:t>
            </w:r>
          </w:p>
        </w:tc>
      </w:tr>
      <w:tr w:rsidR="00D55205" w14:paraId="5CD9867D" w14:textId="77777777" w:rsidTr="00BD277B">
        <w:tc>
          <w:tcPr>
            <w:tcW w:w="2547" w:type="dxa"/>
          </w:tcPr>
          <w:p w14:paraId="1EA07CDE" w14:textId="77777777" w:rsidR="00D55205" w:rsidRDefault="00D55205" w:rsidP="00D55205">
            <w:r>
              <w:t>Package used to organise data</w:t>
            </w:r>
          </w:p>
        </w:tc>
        <w:tc>
          <w:tcPr>
            <w:tcW w:w="6457" w:type="dxa"/>
          </w:tcPr>
          <w:p w14:paraId="0DE31CEE" w14:textId="77777777" w:rsidR="00D55205" w:rsidRDefault="00C815F9" w:rsidP="00D55205">
            <w:r>
              <w:t>Database and Website</w:t>
            </w:r>
          </w:p>
        </w:tc>
      </w:tr>
      <w:tr w:rsidR="00D55205" w14:paraId="734A03F5" w14:textId="77777777" w:rsidTr="00BD277B">
        <w:tc>
          <w:tcPr>
            <w:tcW w:w="2547" w:type="dxa"/>
          </w:tcPr>
          <w:p w14:paraId="200953D0" w14:textId="77777777" w:rsidR="00D55205" w:rsidRDefault="00D55205" w:rsidP="00D55205">
            <w:r>
              <w:t>Answer to question</w:t>
            </w:r>
          </w:p>
        </w:tc>
        <w:tc>
          <w:tcPr>
            <w:tcW w:w="6457" w:type="dxa"/>
          </w:tcPr>
          <w:p w14:paraId="20E10358" w14:textId="77777777" w:rsidR="00D55205" w:rsidRDefault="003B4FC9" w:rsidP="00D55205">
            <w:r>
              <w:t>A</w:t>
            </w:r>
            <w:r w:rsidRPr="003B4FC9">
              <w:t xml:space="preserve">ny kind of electronic device designed to be worn on the user's body. Such devices can take many different forms, including </w:t>
            </w:r>
            <w:r w:rsidR="00A73E1E" w:rsidRPr="003B4FC9">
              <w:t>jewellery</w:t>
            </w:r>
            <w:r w:rsidRPr="003B4FC9">
              <w:t>, accessories, medical devices, and clothing or elements of clothing.</w:t>
            </w:r>
          </w:p>
        </w:tc>
      </w:tr>
      <w:tr w:rsidR="00D55205" w14:paraId="491CD986" w14:textId="77777777" w:rsidTr="00BD277B">
        <w:tc>
          <w:tcPr>
            <w:tcW w:w="2547" w:type="dxa"/>
          </w:tcPr>
          <w:p w14:paraId="7986C8A9" w14:textId="77777777" w:rsidR="00D55205" w:rsidRDefault="00D55205" w:rsidP="00D55205">
            <w:r>
              <w:t>Evidence Bookmark to screen dump/ Reference to Appendix</w:t>
            </w:r>
          </w:p>
        </w:tc>
        <w:tc>
          <w:tcPr>
            <w:tcW w:w="6457" w:type="dxa"/>
          </w:tcPr>
          <w:p w14:paraId="42CCE292" w14:textId="77777777" w:rsidR="00D55205" w:rsidRDefault="00A73E1E" w:rsidP="00D55205">
            <w:bookmarkStart w:id="25" w:name="Withings"/>
            <w:r>
              <w:t>Kinza Yasar</w:t>
            </w:r>
            <w:bookmarkEnd w:id="25"/>
            <w:r w:rsidR="00D166A6">
              <w:rPr>
                <w:rStyle w:val="FootnoteReference"/>
              </w:rPr>
              <w:footnoteReference w:id="2"/>
            </w:r>
            <w:r>
              <w:t>, one of the authors is a technical writer with a degree in computer networking and numerous IT certifications. Therefor she is more than qualified to give valid information and research on the given topic</w:t>
            </w:r>
            <w:r w:rsidR="000C4652">
              <w:t>.</w:t>
            </w:r>
          </w:p>
        </w:tc>
      </w:tr>
      <w:tr w:rsidR="00D55205" w14:paraId="2A1BAA37" w14:textId="77777777" w:rsidTr="00BD277B">
        <w:tc>
          <w:tcPr>
            <w:tcW w:w="2547" w:type="dxa"/>
          </w:tcPr>
          <w:p w14:paraId="72D1C564" w14:textId="77777777" w:rsidR="00D55205" w:rsidRDefault="00D55205" w:rsidP="00D55205">
            <w:r>
              <w:t>How/Why information will be used</w:t>
            </w:r>
          </w:p>
        </w:tc>
        <w:tc>
          <w:tcPr>
            <w:tcW w:w="6457" w:type="dxa"/>
          </w:tcPr>
          <w:p w14:paraId="748E73C1" w14:textId="77777777" w:rsidR="00D55205" w:rsidRDefault="000C4652" w:rsidP="00D55205">
            <w:r>
              <w:rPr>
                <w:b/>
              </w:rPr>
              <w:t>Why:</w:t>
            </w:r>
            <w:r>
              <w:t xml:space="preserve"> Identifying what a smart accessory will help identify the problems and solutions specific to accessories</w:t>
            </w:r>
            <w:r w:rsidR="00835D62">
              <w:t>.</w:t>
            </w:r>
          </w:p>
          <w:p w14:paraId="17FB98A5" w14:textId="77777777" w:rsidR="000C4652" w:rsidRPr="000C4652" w:rsidRDefault="000C4652" w:rsidP="00D55205">
            <w:r>
              <w:rPr>
                <w:b/>
              </w:rPr>
              <w:t xml:space="preserve">How: </w:t>
            </w:r>
            <w:r>
              <w:t xml:space="preserve">Will be used to identify the types of smart accessories and gather more accurate data specifically on smart </w:t>
            </w:r>
            <w:r>
              <w:rPr>
                <w:i/>
              </w:rPr>
              <w:t xml:space="preserve">accessories </w:t>
            </w:r>
            <w:r>
              <w:t>and not technologies in general.</w:t>
            </w:r>
          </w:p>
        </w:tc>
      </w:tr>
      <w:tr w:rsidR="00D55205" w14:paraId="70381BAB" w14:textId="77777777" w:rsidTr="00BD277B">
        <w:tc>
          <w:tcPr>
            <w:tcW w:w="2547" w:type="dxa"/>
          </w:tcPr>
          <w:p w14:paraId="025DC345" w14:textId="77777777" w:rsidR="00D55205" w:rsidRDefault="00D55205" w:rsidP="00D55205">
            <w:r>
              <w:t>Citation of reference</w:t>
            </w:r>
          </w:p>
        </w:tc>
        <w:tc>
          <w:tcPr>
            <w:tcW w:w="6457" w:type="dxa"/>
          </w:tcPr>
          <w:p w14:paraId="6218E5E3" w14:textId="77777777" w:rsidR="00D55205" w:rsidRDefault="00A17C9E" w:rsidP="00D55205">
            <w:sdt>
              <w:sdtPr>
                <w:id w:val="1853213309"/>
                <w:citation/>
              </w:sdtPr>
              <w:sdtEndPr/>
              <w:sdtContent>
                <w:r w:rsidR="00AA54DF">
                  <w:fldChar w:fldCharType="begin"/>
                </w:r>
                <w:r w:rsidR="00AA54DF">
                  <w:instrText xml:space="preserve"> CITATION Yas25 \l 7177 </w:instrText>
                </w:r>
                <w:r w:rsidR="00AA54DF">
                  <w:fldChar w:fldCharType="separate"/>
                </w:r>
                <w:r w:rsidR="00AA54DF" w:rsidRPr="00AA54DF">
                  <w:rPr>
                    <w:noProof/>
                  </w:rPr>
                  <w:t>(Yasar &amp; Wigmore, n.d.)</w:t>
                </w:r>
                <w:r w:rsidR="00AA54DF">
                  <w:fldChar w:fldCharType="end"/>
                </w:r>
              </w:sdtContent>
            </w:sdt>
            <w:r w:rsidR="004E2CB0">
              <w:t xml:space="preserve"> </w:t>
            </w:r>
            <w:hyperlink r:id="rId25" w:anchor=":~:text=Wearable%20technology%20is%20any%20kind,clothing%20or%20elements%20of%20clothing." w:tooltip="Go to website" w:history="1">
              <w:r w:rsidR="004E2CB0" w:rsidRPr="000602BF">
                <w:rPr>
                  <w:rStyle w:val="Hyperlink"/>
                </w:rPr>
                <w:t>[click here]</w:t>
              </w:r>
            </w:hyperlink>
          </w:p>
        </w:tc>
      </w:tr>
      <w:tr w:rsidR="00D55205" w14:paraId="772AE5C0" w14:textId="77777777" w:rsidTr="00BD277B">
        <w:tc>
          <w:tcPr>
            <w:tcW w:w="2547" w:type="dxa"/>
          </w:tcPr>
          <w:p w14:paraId="338A56AC" w14:textId="77777777" w:rsidR="00D55205" w:rsidRDefault="00D55205" w:rsidP="00D55205">
            <w:r>
              <w:t>Proof authenticity</w:t>
            </w:r>
          </w:p>
        </w:tc>
        <w:tc>
          <w:tcPr>
            <w:tcW w:w="6457" w:type="dxa"/>
          </w:tcPr>
          <w:p w14:paraId="5D2BDF85" w14:textId="77777777" w:rsidR="00D55205" w:rsidRDefault="000C4652" w:rsidP="00D55205">
            <w:r>
              <w:t>Information was posted and co-written by Kinza Yasar</w:t>
            </w:r>
            <w:r w:rsidR="00F10645">
              <w:t xml:space="preserve"> who has a degree in computer networking and numerous IT certificates hence her work counts as an authentic source.</w:t>
            </w:r>
          </w:p>
        </w:tc>
      </w:tr>
    </w:tbl>
    <w:p w14:paraId="43BD014B" w14:textId="77777777" w:rsidR="00FE4955" w:rsidRDefault="00FE4955" w:rsidP="002D0BE3"/>
    <w:p w14:paraId="44E76E8A" w14:textId="77777777" w:rsidR="00FE4955" w:rsidRDefault="00FE4955">
      <w:r>
        <w:br w:type="page"/>
      </w:r>
    </w:p>
    <w:p w14:paraId="7D888B3B" w14:textId="77777777" w:rsidR="002D0BE3" w:rsidRDefault="002D0BE3" w:rsidP="002D0BE3"/>
    <w:tbl>
      <w:tblPr>
        <w:tblStyle w:val="TableGrid"/>
        <w:tblW w:w="0" w:type="auto"/>
        <w:tblLook w:val="04A0" w:firstRow="1" w:lastRow="0" w:firstColumn="1" w:lastColumn="0" w:noHBand="0" w:noVBand="1"/>
      </w:tblPr>
      <w:tblGrid>
        <w:gridCol w:w="2431"/>
        <w:gridCol w:w="6301"/>
      </w:tblGrid>
      <w:tr w:rsidR="000C6BFB" w14:paraId="34438D4D" w14:textId="77777777" w:rsidTr="0058360E">
        <w:tc>
          <w:tcPr>
            <w:tcW w:w="2547" w:type="dxa"/>
          </w:tcPr>
          <w:p w14:paraId="7A52543C" w14:textId="77777777" w:rsidR="000C6BFB" w:rsidRDefault="000C6BFB" w:rsidP="000C6BFB">
            <w:r>
              <w:t>Question 2</w:t>
            </w:r>
          </w:p>
        </w:tc>
        <w:tc>
          <w:tcPr>
            <w:tcW w:w="6457" w:type="dxa"/>
          </w:tcPr>
          <w:p w14:paraId="4376811A" w14:textId="77777777" w:rsidR="000C6BFB" w:rsidRDefault="000C6BFB" w:rsidP="000C6BFB">
            <w:r>
              <w:t>What are some common examples of smart accessories?</w:t>
            </w:r>
          </w:p>
        </w:tc>
      </w:tr>
      <w:tr w:rsidR="000C6BFB" w14:paraId="5624A879" w14:textId="77777777" w:rsidTr="0058360E">
        <w:tc>
          <w:tcPr>
            <w:tcW w:w="2547" w:type="dxa"/>
          </w:tcPr>
          <w:p w14:paraId="1E90880F" w14:textId="77777777" w:rsidR="000C6BFB" w:rsidRDefault="000C6BFB" w:rsidP="000C6BFB">
            <w:r>
              <w:t>Open/Closed</w:t>
            </w:r>
          </w:p>
        </w:tc>
        <w:tc>
          <w:tcPr>
            <w:tcW w:w="6457" w:type="dxa"/>
          </w:tcPr>
          <w:p w14:paraId="29C06D0F" w14:textId="77777777" w:rsidR="000C6BFB" w:rsidRDefault="00D55205" w:rsidP="000C6BFB">
            <w:r>
              <w:t>Closed</w:t>
            </w:r>
          </w:p>
        </w:tc>
      </w:tr>
      <w:tr w:rsidR="00D55205" w14:paraId="6B1F7C7B" w14:textId="77777777" w:rsidTr="0058360E">
        <w:tc>
          <w:tcPr>
            <w:tcW w:w="2547" w:type="dxa"/>
          </w:tcPr>
          <w:p w14:paraId="5760037F" w14:textId="77777777" w:rsidR="00D55205" w:rsidRDefault="00D55205" w:rsidP="00D55205">
            <w:r>
              <w:t>Category</w:t>
            </w:r>
          </w:p>
        </w:tc>
        <w:tc>
          <w:tcPr>
            <w:tcW w:w="6457" w:type="dxa"/>
          </w:tcPr>
          <w:p w14:paraId="1972FB4D" w14:textId="77777777" w:rsidR="00D55205" w:rsidRDefault="00D55205" w:rsidP="00D55205">
            <w:r>
              <w:t>Factual</w:t>
            </w:r>
          </w:p>
        </w:tc>
      </w:tr>
      <w:tr w:rsidR="00D55205" w14:paraId="03183D3E" w14:textId="77777777" w:rsidTr="0058360E">
        <w:tc>
          <w:tcPr>
            <w:tcW w:w="2547" w:type="dxa"/>
          </w:tcPr>
          <w:p w14:paraId="31F76DC6" w14:textId="77777777" w:rsidR="00D55205" w:rsidRDefault="00D55205" w:rsidP="00D55205">
            <w:r>
              <w:t>Methods and Sources</w:t>
            </w:r>
          </w:p>
        </w:tc>
        <w:tc>
          <w:tcPr>
            <w:tcW w:w="6457" w:type="dxa"/>
          </w:tcPr>
          <w:p w14:paraId="7C3B1EC4" w14:textId="77777777" w:rsidR="00D55205" w:rsidRDefault="00A12197" w:rsidP="00D55205">
            <w:r>
              <w:t>YouTube Video</w:t>
            </w:r>
          </w:p>
        </w:tc>
      </w:tr>
      <w:tr w:rsidR="00D55205" w14:paraId="65A69B50" w14:textId="77777777" w:rsidTr="0058360E">
        <w:tc>
          <w:tcPr>
            <w:tcW w:w="2547" w:type="dxa"/>
          </w:tcPr>
          <w:p w14:paraId="53F226B3" w14:textId="77777777" w:rsidR="00D55205" w:rsidRDefault="00D55205" w:rsidP="00D55205">
            <w:r>
              <w:t>Plan/Strategy for searching</w:t>
            </w:r>
          </w:p>
        </w:tc>
        <w:tc>
          <w:tcPr>
            <w:tcW w:w="6457" w:type="dxa"/>
          </w:tcPr>
          <w:p w14:paraId="0BC37D32" w14:textId="77777777" w:rsidR="00D55205" w:rsidRDefault="00F10645" w:rsidP="00D55205">
            <w:r>
              <w:t xml:space="preserve">Use of keywords such as </w:t>
            </w:r>
            <w:r w:rsidR="00AD3946">
              <w:t>“example”, “smart accessory” on YouTube</w:t>
            </w:r>
          </w:p>
        </w:tc>
      </w:tr>
      <w:tr w:rsidR="00D55205" w14:paraId="3E1932A1" w14:textId="77777777" w:rsidTr="0058360E">
        <w:tc>
          <w:tcPr>
            <w:tcW w:w="2547" w:type="dxa"/>
          </w:tcPr>
          <w:p w14:paraId="43A13616" w14:textId="77777777" w:rsidR="00D55205" w:rsidRDefault="00D55205" w:rsidP="00D55205">
            <w:r>
              <w:t>Package used to organise data</w:t>
            </w:r>
          </w:p>
        </w:tc>
        <w:tc>
          <w:tcPr>
            <w:tcW w:w="6457" w:type="dxa"/>
          </w:tcPr>
          <w:p w14:paraId="1AA4C4A8" w14:textId="77777777" w:rsidR="00D55205" w:rsidRDefault="00C815F9" w:rsidP="00D55205">
            <w:r>
              <w:t>Database and Website</w:t>
            </w:r>
          </w:p>
        </w:tc>
      </w:tr>
      <w:tr w:rsidR="00D55205" w14:paraId="230F6709" w14:textId="77777777" w:rsidTr="0058360E">
        <w:tc>
          <w:tcPr>
            <w:tcW w:w="2547" w:type="dxa"/>
          </w:tcPr>
          <w:p w14:paraId="67B81CE8" w14:textId="77777777" w:rsidR="00D55205" w:rsidRDefault="00D55205" w:rsidP="00D55205">
            <w:r>
              <w:t>Answer to question</w:t>
            </w:r>
          </w:p>
        </w:tc>
        <w:tc>
          <w:tcPr>
            <w:tcW w:w="6457" w:type="dxa"/>
          </w:tcPr>
          <w:p w14:paraId="1D39E8FE" w14:textId="77777777" w:rsidR="00D55205" w:rsidRDefault="00AD3946" w:rsidP="00FC7441">
            <w:pPr>
              <w:pStyle w:val="ListParagraph"/>
              <w:numPr>
                <w:ilvl w:val="0"/>
                <w:numId w:val="19"/>
              </w:numPr>
            </w:pPr>
            <w:r>
              <w:t>Smart Watch</w:t>
            </w:r>
          </w:p>
          <w:p w14:paraId="51AC23A7" w14:textId="77777777" w:rsidR="00AD3946" w:rsidRDefault="00AD3946" w:rsidP="00FC7441">
            <w:pPr>
              <w:pStyle w:val="ListParagraph"/>
              <w:numPr>
                <w:ilvl w:val="0"/>
                <w:numId w:val="19"/>
              </w:numPr>
            </w:pPr>
            <w:r>
              <w:t>Smart Sunglasses</w:t>
            </w:r>
          </w:p>
          <w:p w14:paraId="53E08D2A" w14:textId="77777777" w:rsidR="00AD3946" w:rsidRDefault="00AD3946" w:rsidP="00FC7441">
            <w:pPr>
              <w:pStyle w:val="ListParagraph"/>
              <w:numPr>
                <w:ilvl w:val="0"/>
                <w:numId w:val="19"/>
              </w:numPr>
            </w:pPr>
            <w:r>
              <w:t>Smart Hat</w:t>
            </w:r>
          </w:p>
          <w:p w14:paraId="689479BE" w14:textId="77777777" w:rsidR="00AD3946" w:rsidRDefault="00AD3946" w:rsidP="00FC7441">
            <w:pPr>
              <w:pStyle w:val="ListParagraph"/>
              <w:numPr>
                <w:ilvl w:val="0"/>
                <w:numId w:val="19"/>
              </w:numPr>
            </w:pPr>
            <w:r>
              <w:t>Augmented Reality Glasses</w:t>
            </w:r>
          </w:p>
        </w:tc>
      </w:tr>
      <w:tr w:rsidR="00D55205" w14:paraId="4D35DEA0" w14:textId="77777777" w:rsidTr="0058360E">
        <w:tc>
          <w:tcPr>
            <w:tcW w:w="2547" w:type="dxa"/>
          </w:tcPr>
          <w:p w14:paraId="20F08529" w14:textId="77777777" w:rsidR="00D55205" w:rsidRDefault="00D55205" w:rsidP="00D55205">
            <w:r>
              <w:t>Evidence Bookmark to screen dump/ Reference to Appendix</w:t>
            </w:r>
          </w:p>
        </w:tc>
        <w:tc>
          <w:tcPr>
            <w:tcW w:w="6457" w:type="dxa"/>
          </w:tcPr>
          <w:p w14:paraId="463134E9" w14:textId="77777777" w:rsidR="008B3F28" w:rsidRDefault="00AD3946" w:rsidP="008B3F28">
            <w:r>
              <w:rPr>
                <w:noProof/>
                <w:lang w:eastAsia="en-ZA"/>
              </w:rPr>
              <w:drawing>
                <wp:inline distT="0" distB="0" distL="0" distR="0" wp14:anchorId="1D39C98C" wp14:editId="4CF5CAA3">
                  <wp:extent cx="3016332" cy="292584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e2.png"/>
                          <pic:cNvPicPr/>
                        </pic:nvPicPr>
                        <pic:blipFill>
                          <a:blip r:embed="rId26">
                            <a:extLst>
                              <a:ext uri="{28A0092B-C50C-407E-A947-70E740481C1C}">
                                <a14:useLocalDpi xmlns:a14="http://schemas.microsoft.com/office/drawing/2010/main" val="0"/>
                              </a:ext>
                            </a:extLst>
                          </a:blip>
                          <a:stretch>
                            <a:fillRect/>
                          </a:stretch>
                        </pic:blipFill>
                        <pic:spPr>
                          <a:xfrm>
                            <a:off x="0" y="0"/>
                            <a:ext cx="3041556" cy="2950308"/>
                          </a:xfrm>
                          <a:prstGeom prst="rect">
                            <a:avLst/>
                          </a:prstGeom>
                        </pic:spPr>
                      </pic:pic>
                    </a:graphicData>
                  </a:graphic>
                </wp:inline>
              </w:drawing>
            </w:r>
          </w:p>
          <w:p w14:paraId="68C79F44" w14:textId="1AB6340A" w:rsidR="00D55205" w:rsidRDefault="008B3F28" w:rsidP="008B3F28">
            <w:pPr>
              <w:pStyle w:val="Caption"/>
            </w:pPr>
            <w:bookmarkStart w:id="26" w:name="_Toc204355067"/>
            <w:r>
              <w:t xml:space="preserve">Figure </w:t>
            </w:r>
            <w:r w:rsidR="00A17C9E">
              <w:fldChar w:fldCharType="begin"/>
            </w:r>
            <w:r w:rsidR="00A17C9E">
              <w:instrText xml:space="preserve"> SEQ Figure \* ARABIC </w:instrText>
            </w:r>
            <w:r w:rsidR="00A17C9E">
              <w:fldChar w:fldCharType="separate"/>
            </w:r>
            <w:r w:rsidR="00C36BB5">
              <w:rPr>
                <w:noProof/>
              </w:rPr>
              <w:t>4</w:t>
            </w:r>
            <w:r w:rsidR="00A17C9E">
              <w:rPr>
                <w:noProof/>
              </w:rPr>
              <w:fldChar w:fldCharType="end"/>
            </w:r>
            <w:r w:rsidR="00273C7E">
              <w:t xml:space="preserve"> Picture showing examples of smart accessories</w:t>
            </w:r>
            <w:bookmarkEnd w:id="26"/>
          </w:p>
        </w:tc>
      </w:tr>
      <w:tr w:rsidR="00D55205" w14:paraId="3513DA4F" w14:textId="77777777" w:rsidTr="0058360E">
        <w:tc>
          <w:tcPr>
            <w:tcW w:w="2547" w:type="dxa"/>
          </w:tcPr>
          <w:p w14:paraId="26AA81AF" w14:textId="77777777" w:rsidR="00D55205" w:rsidRDefault="00D55205" w:rsidP="00D55205">
            <w:r>
              <w:t>How/Why information will be used</w:t>
            </w:r>
          </w:p>
        </w:tc>
        <w:tc>
          <w:tcPr>
            <w:tcW w:w="6457" w:type="dxa"/>
          </w:tcPr>
          <w:p w14:paraId="763DDD14" w14:textId="77777777" w:rsidR="00D55205" w:rsidRPr="00835D62" w:rsidRDefault="00835D62" w:rsidP="00D55205">
            <w:r>
              <w:rPr>
                <w:b/>
              </w:rPr>
              <w:t xml:space="preserve">Why: </w:t>
            </w:r>
            <w:r>
              <w:t>In order to identify exactly which accessories are relevant to research as well as their specific challenges and potential effectiveness.</w:t>
            </w:r>
          </w:p>
          <w:p w14:paraId="3E57458C" w14:textId="77777777" w:rsidR="00835D62" w:rsidRPr="006077A0" w:rsidRDefault="00835D62" w:rsidP="00D55205">
            <w:r>
              <w:rPr>
                <w:b/>
              </w:rPr>
              <w:t xml:space="preserve">How: </w:t>
            </w:r>
            <w:r w:rsidR="006077A0">
              <w:t>More research will be done on these specific accessories on how they can ease our everyday lives and their specific challenges</w:t>
            </w:r>
          </w:p>
        </w:tc>
      </w:tr>
      <w:tr w:rsidR="00D55205" w14:paraId="2C3DF147" w14:textId="77777777" w:rsidTr="0058360E">
        <w:tc>
          <w:tcPr>
            <w:tcW w:w="2547" w:type="dxa"/>
          </w:tcPr>
          <w:p w14:paraId="55AAE95B" w14:textId="77777777" w:rsidR="00D55205" w:rsidRDefault="00D55205" w:rsidP="00D55205">
            <w:r>
              <w:t>Citation of reference</w:t>
            </w:r>
          </w:p>
        </w:tc>
        <w:tc>
          <w:tcPr>
            <w:tcW w:w="6457" w:type="dxa"/>
          </w:tcPr>
          <w:p w14:paraId="18C72E0A" w14:textId="77777777" w:rsidR="00D55205" w:rsidRDefault="00A17C9E" w:rsidP="00D55205">
            <w:sdt>
              <w:sdtPr>
                <w:id w:val="696896082"/>
                <w:citation/>
              </w:sdtPr>
              <w:sdtEndPr/>
              <w:sdtContent>
                <w:r w:rsidR="006077A0">
                  <w:fldChar w:fldCharType="begin"/>
                </w:r>
                <w:r w:rsidR="006077A0">
                  <w:instrText xml:space="preserve"> CITATION 9We23 \l 7177 </w:instrText>
                </w:r>
                <w:r w:rsidR="006077A0">
                  <w:fldChar w:fldCharType="separate"/>
                </w:r>
                <w:r w:rsidR="006077A0" w:rsidRPr="006077A0">
                  <w:rPr>
                    <w:noProof/>
                  </w:rPr>
                  <w:t>(9 Wearable Smart Accessories For Your Everyday Lifestyle, 2023)</w:t>
                </w:r>
                <w:r w:rsidR="006077A0">
                  <w:fldChar w:fldCharType="end"/>
                </w:r>
              </w:sdtContent>
            </w:sdt>
            <w:r w:rsidR="004E2CB0">
              <w:t xml:space="preserve"> </w:t>
            </w:r>
            <w:hyperlink r:id="rId27" w:tooltip="Go to YouTube video" w:history="1">
              <w:r w:rsidR="004E2CB0" w:rsidRPr="000602BF">
                <w:rPr>
                  <w:rStyle w:val="Hyperlink"/>
                </w:rPr>
                <w:t>[click here]</w:t>
              </w:r>
            </w:hyperlink>
            <w:r w:rsidR="004E2CB0">
              <w:t xml:space="preserve"> </w:t>
            </w:r>
          </w:p>
        </w:tc>
      </w:tr>
      <w:tr w:rsidR="00D55205" w14:paraId="6B12CF3F" w14:textId="77777777" w:rsidTr="0058360E">
        <w:tc>
          <w:tcPr>
            <w:tcW w:w="2547" w:type="dxa"/>
          </w:tcPr>
          <w:p w14:paraId="5F5DFABF" w14:textId="77777777" w:rsidR="00D55205" w:rsidRDefault="00D55205" w:rsidP="00D55205">
            <w:r>
              <w:t>Proof authenticity</w:t>
            </w:r>
          </w:p>
        </w:tc>
        <w:tc>
          <w:tcPr>
            <w:tcW w:w="6457" w:type="dxa"/>
          </w:tcPr>
          <w:p w14:paraId="336955F1" w14:textId="77777777" w:rsidR="00D55205" w:rsidRDefault="006077A0" w:rsidP="00D55205">
            <w:r>
              <w:t xml:space="preserve">The film/video was made by a company named </w:t>
            </w:r>
            <w:r w:rsidR="00211907">
              <w:t xml:space="preserve">Trends Place, which namely focuses on today’s dynamic world on current business, social media, </w:t>
            </w:r>
            <w:r w:rsidR="00D84A7D">
              <w:t>etc.</w:t>
            </w:r>
            <w:r w:rsidR="00211907">
              <w:t>,.</w:t>
            </w:r>
          </w:p>
        </w:tc>
      </w:tr>
    </w:tbl>
    <w:p w14:paraId="4BA595C7" w14:textId="77777777" w:rsidR="00FE4955" w:rsidRDefault="00FE4955" w:rsidP="002D0BE3"/>
    <w:p w14:paraId="2A6FD0BB" w14:textId="77777777" w:rsidR="00FE4955" w:rsidRDefault="00FE4955">
      <w:r>
        <w:br w:type="page"/>
      </w:r>
    </w:p>
    <w:p w14:paraId="1EA75CD1" w14:textId="77777777" w:rsidR="008A31BE" w:rsidRDefault="008A31BE" w:rsidP="002D0BE3"/>
    <w:tbl>
      <w:tblPr>
        <w:tblStyle w:val="TableGrid"/>
        <w:tblW w:w="0" w:type="auto"/>
        <w:tblLook w:val="04A0" w:firstRow="1" w:lastRow="0" w:firstColumn="1" w:lastColumn="0" w:noHBand="0" w:noVBand="1"/>
      </w:tblPr>
      <w:tblGrid>
        <w:gridCol w:w="2496"/>
        <w:gridCol w:w="6236"/>
      </w:tblGrid>
      <w:tr w:rsidR="008A31BE" w14:paraId="648BD72A" w14:textId="77777777" w:rsidTr="0058360E">
        <w:tc>
          <w:tcPr>
            <w:tcW w:w="2547" w:type="dxa"/>
          </w:tcPr>
          <w:p w14:paraId="15A09153" w14:textId="77777777" w:rsidR="008A31BE" w:rsidRDefault="008A31BE" w:rsidP="0058360E">
            <w:r>
              <w:t>Question 3</w:t>
            </w:r>
          </w:p>
        </w:tc>
        <w:tc>
          <w:tcPr>
            <w:tcW w:w="6457" w:type="dxa"/>
          </w:tcPr>
          <w:p w14:paraId="4BF3D6FF" w14:textId="77777777" w:rsidR="008A31BE" w:rsidRDefault="000C6BFB" w:rsidP="0058360E">
            <w:r w:rsidRPr="000C6BFB">
              <w:t>How much of the global population is knowledgeable on smart technologies?</w:t>
            </w:r>
          </w:p>
        </w:tc>
      </w:tr>
      <w:tr w:rsidR="008A31BE" w14:paraId="6B59EB80" w14:textId="77777777" w:rsidTr="0058360E">
        <w:tc>
          <w:tcPr>
            <w:tcW w:w="2547" w:type="dxa"/>
          </w:tcPr>
          <w:p w14:paraId="63CA60FD" w14:textId="77777777" w:rsidR="008A31BE" w:rsidRDefault="008A31BE" w:rsidP="0058360E">
            <w:r>
              <w:t>Open/Closed</w:t>
            </w:r>
          </w:p>
        </w:tc>
        <w:tc>
          <w:tcPr>
            <w:tcW w:w="6457" w:type="dxa"/>
          </w:tcPr>
          <w:p w14:paraId="65F7B7FA" w14:textId="77777777" w:rsidR="008A31BE" w:rsidRDefault="00D55205" w:rsidP="0058360E">
            <w:r>
              <w:t>Open</w:t>
            </w:r>
          </w:p>
        </w:tc>
      </w:tr>
      <w:tr w:rsidR="008A31BE" w14:paraId="58094405" w14:textId="77777777" w:rsidTr="0058360E">
        <w:tc>
          <w:tcPr>
            <w:tcW w:w="2547" w:type="dxa"/>
          </w:tcPr>
          <w:p w14:paraId="73AC8D1A" w14:textId="77777777" w:rsidR="008A31BE" w:rsidRDefault="008A31BE" w:rsidP="0058360E">
            <w:r>
              <w:t>Category</w:t>
            </w:r>
          </w:p>
        </w:tc>
        <w:tc>
          <w:tcPr>
            <w:tcW w:w="6457" w:type="dxa"/>
          </w:tcPr>
          <w:p w14:paraId="3DAE052C" w14:textId="77777777" w:rsidR="008A31BE" w:rsidRDefault="00D55205" w:rsidP="0058360E">
            <w:r>
              <w:t>Investigative</w:t>
            </w:r>
          </w:p>
        </w:tc>
      </w:tr>
      <w:tr w:rsidR="008A31BE" w14:paraId="773E650A" w14:textId="77777777" w:rsidTr="0058360E">
        <w:tc>
          <w:tcPr>
            <w:tcW w:w="2547" w:type="dxa"/>
          </w:tcPr>
          <w:p w14:paraId="76836841" w14:textId="77777777" w:rsidR="008A31BE" w:rsidRDefault="008A31BE" w:rsidP="0058360E">
            <w:r>
              <w:t>Methods and Sources</w:t>
            </w:r>
          </w:p>
        </w:tc>
        <w:tc>
          <w:tcPr>
            <w:tcW w:w="6457" w:type="dxa"/>
          </w:tcPr>
          <w:p w14:paraId="2A4369CB" w14:textId="77777777" w:rsidR="008A31BE" w:rsidRDefault="00670219" w:rsidP="0058360E">
            <w:r>
              <w:t>Questionnaire</w:t>
            </w:r>
          </w:p>
        </w:tc>
      </w:tr>
      <w:tr w:rsidR="008A31BE" w14:paraId="5B3D5186" w14:textId="77777777" w:rsidTr="0058360E">
        <w:tc>
          <w:tcPr>
            <w:tcW w:w="2547" w:type="dxa"/>
          </w:tcPr>
          <w:p w14:paraId="2FB717BC" w14:textId="77777777" w:rsidR="008A31BE" w:rsidRDefault="008A31BE" w:rsidP="0058360E">
            <w:r>
              <w:t>Plan/Strategy for searching</w:t>
            </w:r>
          </w:p>
        </w:tc>
        <w:tc>
          <w:tcPr>
            <w:tcW w:w="6457" w:type="dxa"/>
          </w:tcPr>
          <w:p w14:paraId="1E165EBE" w14:textId="77777777" w:rsidR="008A31BE" w:rsidRDefault="00670219" w:rsidP="0058360E">
            <w:r>
              <w:t>Questionnaires  filled out by people</w:t>
            </w:r>
          </w:p>
        </w:tc>
      </w:tr>
      <w:tr w:rsidR="008A31BE" w14:paraId="5B73C576" w14:textId="77777777" w:rsidTr="0058360E">
        <w:tc>
          <w:tcPr>
            <w:tcW w:w="2547" w:type="dxa"/>
          </w:tcPr>
          <w:p w14:paraId="5A6D6BDA" w14:textId="77777777" w:rsidR="008A31BE" w:rsidRDefault="008A31BE" w:rsidP="0058360E">
            <w:r>
              <w:t>Package used to organise data</w:t>
            </w:r>
          </w:p>
        </w:tc>
        <w:tc>
          <w:tcPr>
            <w:tcW w:w="6457" w:type="dxa"/>
          </w:tcPr>
          <w:p w14:paraId="32CF72CC" w14:textId="77777777" w:rsidR="008A31BE" w:rsidRDefault="00C815F9" w:rsidP="0058360E">
            <w:r>
              <w:t>Database and Website</w:t>
            </w:r>
          </w:p>
        </w:tc>
      </w:tr>
      <w:tr w:rsidR="008A31BE" w14:paraId="044A54BE" w14:textId="77777777" w:rsidTr="0058360E">
        <w:tc>
          <w:tcPr>
            <w:tcW w:w="2547" w:type="dxa"/>
          </w:tcPr>
          <w:p w14:paraId="036B3968" w14:textId="77777777" w:rsidR="008A31BE" w:rsidRDefault="008A31BE" w:rsidP="0058360E">
            <w:r>
              <w:t>Answer to question</w:t>
            </w:r>
          </w:p>
        </w:tc>
        <w:tc>
          <w:tcPr>
            <w:tcW w:w="6457" w:type="dxa"/>
          </w:tcPr>
          <w:p w14:paraId="4385EFB9" w14:textId="77777777" w:rsidR="008A31BE" w:rsidRDefault="007164A2" w:rsidP="0058360E">
            <w:r>
              <w:t>75-80%</w:t>
            </w:r>
          </w:p>
        </w:tc>
      </w:tr>
      <w:tr w:rsidR="008A31BE" w14:paraId="3D623AFF" w14:textId="77777777" w:rsidTr="0058360E">
        <w:tc>
          <w:tcPr>
            <w:tcW w:w="2547" w:type="dxa"/>
          </w:tcPr>
          <w:p w14:paraId="32A1A9E8" w14:textId="77777777" w:rsidR="008A31BE" w:rsidRDefault="008A31BE" w:rsidP="0058360E">
            <w:r>
              <w:t>Evidence Bookmark to screen dump/ Reference to Appendix</w:t>
            </w:r>
          </w:p>
        </w:tc>
        <w:tc>
          <w:tcPr>
            <w:tcW w:w="6457" w:type="dxa"/>
          </w:tcPr>
          <w:p w14:paraId="7EFFFB8D" w14:textId="77777777" w:rsidR="008A31BE" w:rsidRDefault="007164A2" w:rsidP="0058360E">
            <w:r>
              <w:t>Most questionnaires filled in by people chose mostly the last option</w:t>
            </w:r>
          </w:p>
        </w:tc>
      </w:tr>
      <w:tr w:rsidR="008A31BE" w14:paraId="63AF875B" w14:textId="77777777" w:rsidTr="0058360E">
        <w:tc>
          <w:tcPr>
            <w:tcW w:w="2547" w:type="dxa"/>
          </w:tcPr>
          <w:p w14:paraId="7C7E1C54" w14:textId="77777777" w:rsidR="008A31BE" w:rsidRDefault="008A31BE" w:rsidP="0058360E">
            <w:r>
              <w:t>How/Why information will be used</w:t>
            </w:r>
          </w:p>
        </w:tc>
        <w:tc>
          <w:tcPr>
            <w:tcW w:w="6457" w:type="dxa"/>
          </w:tcPr>
          <w:p w14:paraId="0D11BE9A" w14:textId="77777777" w:rsidR="008A31BE" w:rsidRPr="007164A2" w:rsidRDefault="007164A2" w:rsidP="0058360E">
            <w:r>
              <w:rPr>
                <w:b/>
              </w:rPr>
              <w:t xml:space="preserve">Why: </w:t>
            </w:r>
            <w:r>
              <w:t xml:space="preserve">Will be used to get a general concise of how much </w:t>
            </w:r>
            <w:r w:rsidR="008844E8">
              <w:t>the public thinks they know on smart technology.</w:t>
            </w:r>
          </w:p>
          <w:p w14:paraId="7CC9C5A0" w14:textId="77777777" w:rsidR="007164A2" w:rsidRPr="008844E8" w:rsidRDefault="007164A2" w:rsidP="0058360E">
            <w:r>
              <w:rPr>
                <w:b/>
              </w:rPr>
              <w:t xml:space="preserve">How: </w:t>
            </w:r>
            <w:r w:rsidR="008844E8">
              <w:t>Will be used to determine which groups of people (age,</w:t>
            </w:r>
            <w:r w:rsidR="0065332F">
              <w:t xml:space="preserve"> </w:t>
            </w:r>
            <w:r w:rsidR="008844E8">
              <w:t>gender,</w:t>
            </w:r>
            <w:r w:rsidR="0065332F">
              <w:t xml:space="preserve"> etc.</w:t>
            </w:r>
            <w:r w:rsidR="008844E8">
              <w:t>,.) fall under the majority.</w:t>
            </w:r>
          </w:p>
        </w:tc>
      </w:tr>
      <w:tr w:rsidR="008A31BE" w14:paraId="6170CD46" w14:textId="77777777" w:rsidTr="0058360E">
        <w:tc>
          <w:tcPr>
            <w:tcW w:w="2547" w:type="dxa"/>
          </w:tcPr>
          <w:p w14:paraId="5FE88E31" w14:textId="77777777" w:rsidR="008A31BE" w:rsidRDefault="008A31BE" w:rsidP="0058360E">
            <w:r>
              <w:t>Citation of reference</w:t>
            </w:r>
          </w:p>
        </w:tc>
        <w:tc>
          <w:tcPr>
            <w:tcW w:w="6457" w:type="dxa"/>
          </w:tcPr>
          <w:p w14:paraId="77A3C95C" w14:textId="242F292F" w:rsidR="008A31BE" w:rsidRDefault="00A17C9E" w:rsidP="0058360E">
            <w:sdt>
              <w:sdtPr>
                <w:id w:val="1880820185"/>
                <w:citation/>
              </w:sdtPr>
              <w:sdtEndPr/>
              <w:sdtContent>
                <w:r w:rsidR="008844E8">
                  <w:fldChar w:fldCharType="begin"/>
                </w:r>
                <w:r w:rsidR="001F6244">
                  <w:instrText xml:space="preserve">CITATION Itu \l 7177 </w:instrText>
                </w:r>
                <w:r w:rsidR="008844E8">
                  <w:fldChar w:fldCharType="separate"/>
                </w:r>
                <w:r w:rsidR="001F6244" w:rsidRPr="001F6244">
                  <w:rPr>
                    <w:noProof/>
                  </w:rPr>
                  <w:t>(Itu, et al., 2025)</w:t>
                </w:r>
                <w:r w:rsidR="008844E8">
                  <w:fldChar w:fldCharType="end"/>
                </w:r>
              </w:sdtContent>
            </w:sdt>
            <w:r w:rsidR="008748BE">
              <w:t xml:space="preserve"> </w:t>
            </w:r>
            <w:hyperlink r:id="rId28" w:tooltip="Go to questionnaires" w:history="1">
              <w:r w:rsidR="004E2CB0" w:rsidRPr="000602BF">
                <w:rPr>
                  <w:rStyle w:val="Hyperlink"/>
                </w:rPr>
                <w:t xml:space="preserve"> [click here]</w:t>
              </w:r>
            </w:hyperlink>
          </w:p>
        </w:tc>
      </w:tr>
      <w:tr w:rsidR="008A31BE" w14:paraId="5F970AF7" w14:textId="77777777" w:rsidTr="0058360E">
        <w:tc>
          <w:tcPr>
            <w:tcW w:w="2547" w:type="dxa"/>
          </w:tcPr>
          <w:p w14:paraId="3F7FE433" w14:textId="77777777" w:rsidR="008A31BE" w:rsidRDefault="008A31BE" w:rsidP="0058360E">
            <w:r>
              <w:t>Proof authenticity</w:t>
            </w:r>
          </w:p>
        </w:tc>
        <w:tc>
          <w:tcPr>
            <w:tcW w:w="6457" w:type="dxa"/>
          </w:tcPr>
          <w:p w14:paraId="28625657" w14:textId="77777777" w:rsidR="008A31BE" w:rsidRDefault="0065332F" w:rsidP="0058360E">
            <w:r>
              <w:t>Information is useable as the data was received from actual people and done recently</w:t>
            </w:r>
          </w:p>
        </w:tc>
      </w:tr>
    </w:tbl>
    <w:p w14:paraId="408C8AE2" w14:textId="77777777" w:rsidR="00FE4955" w:rsidRDefault="00FE4955" w:rsidP="002D0BE3"/>
    <w:p w14:paraId="6AB8E22E" w14:textId="77777777" w:rsidR="00FE4955" w:rsidRDefault="00FE4955">
      <w:r>
        <w:br w:type="page"/>
      </w:r>
    </w:p>
    <w:p w14:paraId="51C9F5FF" w14:textId="77777777" w:rsidR="008A31BE" w:rsidRDefault="008A31BE" w:rsidP="002D0BE3"/>
    <w:tbl>
      <w:tblPr>
        <w:tblStyle w:val="TableGrid"/>
        <w:tblW w:w="0" w:type="auto"/>
        <w:tblLook w:val="04A0" w:firstRow="1" w:lastRow="0" w:firstColumn="1" w:lastColumn="0" w:noHBand="0" w:noVBand="1"/>
      </w:tblPr>
      <w:tblGrid>
        <w:gridCol w:w="2445"/>
        <w:gridCol w:w="6199"/>
      </w:tblGrid>
      <w:tr w:rsidR="008A31BE" w14:paraId="48AABE0B" w14:textId="77777777" w:rsidTr="00FE4955">
        <w:trPr>
          <w:trHeight w:val="266"/>
        </w:trPr>
        <w:tc>
          <w:tcPr>
            <w:tcW w:w="2445" w:type="dxa"/>
          </w:tcPr>
          <w:p w14:paraId="4BEF1812" w14:textId="77777777" w:rsidR="008A31BE" w:rsidRDefault="008A31BE" w:rsidP="0058360E">
            <w:r>
              <w:t>Question 4</w:t>
            </w:r>
          </w:p>
        </w:tc>
        <w:tc>
          <w:tcPr>
            <w:tcW w:w="6199" w:type="dxa"/>
          </w:tcPr>
          <w:p w14:paraId="2E7B3B9D" w14:textId="77777777" w:rsidR="008A31BE" w:rsidRDefault="000C6BFB" w:rsidP="0058360E">
            <w:r>
              <w:t>What are the most common uses for smart accessories?</w:t>
            </w:r>
          </w:p>
        </w:tc>
      </w:tr>
      <w:tr w:rsidR="008A31BE" w14:paraId="7897BAB7" w14:textId="77777777" w:rsidTr="00FE4955">
        <w:trPr>
          <w:trHeight w:val="252"/>
        </w:trPr>
        <w:tc>
          <w:tcPr>
            <w:tcW w:w="2445" w:type="dxa"/>
          </w:tcPr>
          <w:p w14:paraId="594974D3" w14:textId="77777777" w:rsidR="008A31BE" w:rsidRDefault="008A31BE" w:rsidP="0058360E">
            <w:r>
              <w:t>Open/Closed</w:t>
            </w:r>
          </w:p>
        </w:tc>
        <w:tc>
          <w:tcPr>
            <w:tcW w:w="6199" w:type="dxa"/>
          </w:tcPr>
          <w:p w14:paraId="7213B1C5" w14:textId="77777777" w:rsidR="008A31BE" w:rsidRDefault="00D55205" w:rsidP="0058360E">
            <w:r>
              <w:t>Closed</w:t>
            </w:r>
          </w:p>
        </w:tc>
      </w:tr>
      <w:tr w:rsidR="008A31BE" w14:paraId="7C0C6415" w14:textId="77777777" w:rsidTr="00FE4955">
        <w:trPr>
          <w:trHeight w:val="266"/>
        </w:trPr>
        <w:tc>
          <w:tcPr>
            <w:tcW w:w="2445" w:type="dxa"/>
          </w:tcPr>
          <w:p w14:paraId="6FE2EAE6" w14:textId="77777777" w:rsidR="008A31BE" w:rsidRDefault="008A31BE" w:rsidP="0058360E">
            <w:r>
              <w:t>Category</w:t>
            </w:r>
          </w:p>
        </w:tc>
        <w:tc>
          <w:tcPr>
            <w:tcW w:w="6199" w:type="dxa"/>
          </w:tcPr>
          <w:p w14:paraId="6F5A7376" w14:textId="77777777" w:rsidR="008A31BE" w:rsidRDefault="00D55205" w:rsidP="0058360E">
            <w:r>
              <w:t>Investigative</w:t>
            </w:r>
          </w:p>
        </w:tc>
      </w:tr>
      <w:tr w:rsidR="008A31BE" w14:paraId="7E3DB30C" w14:textId="77777777" w:rsidTr="00FE4955">
        <w:trPr>
          <w:trHeight w:val="252"/>
        </w:trPr>
        <w:tc>
          <w:tcPr>
            <w:tcW w:w="2445" w:type="dxa"/>
          </w:tcPr>
          <w:p w14:paraId="02688154" w14:textId="77777777" w:rsidR="008A31BE" w:rsidRDefault="008A31BE" w:rsidP="0058360E">
            <w:r>
              <w:t>Methods and Sources</w:t>
            </w:r>
          </w:p>
        </w:tc>
        <w:tc>
          <w:tcPr>
            <w:tcW w:w="6199" w:type="dxa"/>
          </w:tcPr>
          <w:p w14:paraId="7E362531" w14:textId="77777777" w:rsidR="008A31BE" w:rsidRDefault="002154A9" w:rsidP="0058360E">
            <w:r>
              <w:t>Online encyclopaedia</w:t>
            </w:r>
          </w:p>
        </w:tc>
      </w:tr>
      <w:tr w:rsidR="008A31BE" w14:paraId="30A06B68" w14:textId="77777777" w:rsidTr="00FE4955">
        <w:trPr>
          <w:trHeight w:val="533"/>
        </w:trPr>
        <w:tc>
          <w:tcPr>
            <w:tcW w:w="2445" w:type="dxa"/>
          </w:tcPr>
          <w:p w14:paraId="200ADA02" w14:textId="77777777" w:rsidR="008A31BE" w:rsidRDefault="008A31BE" w:rsidP="0058360E">
            <w:r>
              <w:t>Plan/Strategy for searching</w:t>
            </w:r>
          </w:p>
        </w:tc>
        <w:tc>
          <w:tcPr>
            <w:tcW w:w="6199" w:type="dxa"/>
          </w:tcPr>
          <w:p w14:paraId="5B5A41F0" w14:textId="77777777" w:rsidR="008A31BE" w:rsidRDefault="002154A9" w:rsidP="0058360E">
            <w:r>
              <w:t>Use of keywords such as: “common”; “smart” and “accessories” on Wikipedia</w:t>
            </w:r>
          </w:p>
        </w:tc>
      </w:tr>
      <w:tr w:rsidR="008A31BE" w14:paraId="2F9AE2A4" w14:textId="77777777" w:rsidTr="00FE4955">
        <w:trPr>
          <w:trHeight w:val="519"/>
        </w:trPr>
        <w:tc>
          <w:tcPr>
            <w:tcW w:w="2445" w:type="dxa"/>
          </w:tcPr>
          <w:p w14:paraId="154538BF" w14:textId="77777777" w:rsidR="008A31BE" w:rsidRDefault="008A31BE" w:rsidP="0058360E">
            <w:r>
              <w:t>Package used to organise data</w:t>
            </w:r>
          </w:p>
        </w:tc>
        <w:tc>
          <w:tcPr>
            <w:tcW w:w="6199" w:type="dxa"/>
          </w:tcPr>
          <w:p w14:paraId="1B9EA133" w14:textId="77777777" w:rsidR="008A31BE" w:rsidRDefault="00C815F9" w:rsidP="0058360E">
            <w:r>
              <w:t>Database and Website</w:t>
            </w:r>
          </w:p>
        </w:tc>
      </w:tr>
      <w:tr w:rsidR="008A31BE" w14:paraId="3868B8AC" w14:textId="77777777" w:rsidTr="00FE4955">
        <w:trPr>
          <w:trHeight w:val="1349"/>
        </w:trPr>
        <w:tc>
          <w:tcPr>
            <w:tcW w:w="2445" w:type="dxa"/>
          </w:tcPr>
          <w:p w14:paraId="63F5817F" w14:textId="77777777" w:rsidR="008A31BE" w:rsidRDefault="008A31BE" w:rsidP="0058360E">
            <w:r>
              <w:t>Answer to question</w:t>
            </w:r>
          </w:p>
        </w:tc>
        <w:tc>
          <w:tcPr>
            <w:tcW w:w="6199" w:type="dxa"/>
          </w:tcPr>
          <w:p w14:paraId="5C75CFC2" w14:textId="77777777" w:rsidR="008A31BE" w:rsidRDefault="002154A9" w:rsidP="00FC7441">
            <w:pPr>
              <w:pStyle w:val="ListParagraph"/>
              <w:numPr>
                <w:ilvl w:val="0"/>
                <w:numId w:val="20"/>
              </w:numPr>
            </w:pPr>
            <w:r w:rsidRPr="002154A9">
              <w:t>In professional sports, wearable technology has applications in monitoring and real-time feedback for athletes</w:t>
            </w:r>
            <w:r>
              <w:t>.</w:t>
            </w:r>
          </w:p>
          <w:p w14:paraId="2EB03186" w14:textId="77777777" w:rsidR="002154A9" w:rsidRDefault="00D309BE" w:rsidP="00FC7441">
            <w:pPr>
              <w:pStyle w:val="ListParagraph"/>
              <w:numPr>
                <w:ilvl w:val="0"/>
                <w:numId w:val="20"/>
              </w:numPr>
            </w:pPr>
            <w:r w:rsidRPr="00D309BE">
              <w:t>In cybersecurity and financial technology, secure wearable devices have captured part of the physical security key market.</w:t>
            </w:r>
          </w:p>
        </w:tc>
      </w:tr>
      <w:tr w:rsidR="008A31BE" w14:paraId="0087F143" w14:textId="77777777" w:rsidTr="00FE4955">
        <w:trPr>
          <w:trHeight w:val="815"/>
        </w:trPr>
        <w:tc>
          <w:tcPr>
            <w:tcW w:w="2445" w:type="dxa"/>
          </w:tcPr>
          <w:p w14:paraId="248173E8" w14:textId="77777777" w:rsidR="008A31BE" w:rsidRDefault="008A31BE" w:rsidP="0058360E">
            <w:r>
              <w:t>Evidence Bookmark to screen dump/ Reference to Appendix</w:t>
            </w:r>
          </w:p>
        </w:tc>
        <w:tc>
          <w:tcPr>
            <w:tcW w:w="6199" w:type="dxa"/>
          </w:tcPr>
          <w:p w14:paraId="15484175" w14:textId="77777777" w:rsidR="008A31BE" w:rsidRDefault="00D309BE" w:rsidP="00FC7441">
            <w:pPr>
              <w:pStyle w:val="ListParagraph"/>
              <w:numPr>
                <w:ilvl w:val="0"/>
                <w:numId w:val="21"/>
              </w:numPr>
            </w:pPr>
            <w:r>
              <w:t>Used in professional sports (e.g. pedometers)</w:t>
            </w:r>
          </w:p>
          <w:p w14:paraId="1003E57F" w14:textId="77777777" w:rsidR="00D309BE" w:rsidRDefault="00D309BE" w:rsidP="00FC7441">
            <w:pPr>
              <w:pStyle w:val="ListParagraph"/>
              <w:numPr>
                <w:ilvl w:val="0"/>
                <w:numId w:val="21"/>
              </w:numPr>
            </w:pPr>
            <w:r>
              <w:t>Used in health informatics (e.g. better learning algorithms to analyse health condition of users)</w:t>
            </w:r>
          </w:p>
        </w:tc>
      </w:tr>
      <w:tr w:rsidR="008A31BE" w14:paraId="76515AB4" w14:textId="77777777" w:rsidTr="00FE4955">
        <w:trPr>
          <w:trHeight w:val="1052"/>
        </w:trPr>
        <w:tc>
          <w:tcPr>
            <w:tcW w:w="2445" w:type="dxa"/>
          </w:tcPr>
          <w:p w14:paraId="7A3F4CB0" w14:textId="77777777" w:rsidR="008A31BE" w:rsidRDefault="008A31BE" w:rsidP="0058360E">
            <w:r>
              <w:t>How/Why information will be used</w:t>
            </w:r>
          </w:p>
        </w:tc>
        <w:tc>
          <w:tcPr>
            <w:tcW w:w="6199" w:type="dxa"/>
          </w:tcPr>
          <w:p w14:paraId="696DE25D" w14:textId="77777777" w:rsidR="008A31BE" w:rsidRPr="00C5388E" w:rsidRDefault="00D309BE" w:rsidP="0058360E">
            <w:r>
              <w:rPr>
                <w:b/>
              </w:rPr>
              <w:t xml:space="preserve">Why: </w:t>
            </w:r>
            <w:r w:rsidR="00C5388E">
              <w:t>To find out the challenges that come with the uses in these categories and find solutions so they become more effective.</w:t>
            </w:r>
          </w:p>
          <w:p w14:paraId="3791FADA" w14:textId="77777777" w:rsidR="00D309BE" w:rsidRPr="00C5388E" w:rsidRDefault="00D309BE" w:rsidP="0058360E">
            <w:r>
              <w:rPr>
                <w:b/>
              </w:rPr>
              <w:t xml:space="preserve">How: </w:t>
            </w:r>
            <w:r w:rsidR="00C5388E">
              <w:t xml:space="preserve">Will be used to determine solutions to the problems that people might face using these accessories. </w:t>
            </w:r>
          </w:p>
        </w:tc>
      </w:tr>
      <w:tr w:rsidR="008A31BE" w14:paraId="7BCC3094" w14:textId="77777777" w:rsidTr="00FE4955">
        <w:trPr>
          <w:trHeight w:val="266"/>
        </w:trPr>
        <w:tc>
          <w:tcPr>
            <w:tcW w:w="2445" w:type="dxa"/>
          </w:tcPr>
          <w:p w14:paraId="2A119F9B" w14:textId="77777777" w:rsidR="008A31BE" w:rsidRDefault="008A31BE" w:rsidP="0058360E">
            <w:r>
              <w:t>Citation of reference</w:t>
            </w:r>
          </w:p>
        </w:tc>
        <w:tc>
          <w:tcPr>
            <w:tcW w:w="6199" w:type="dxa"/>
          </w:tcPr>
          <w:p w14:paraId="0124CCA9" w14:textId="77777777" w:rsidR="008A31BE" w:rsidRDefault="00A17C9E" w:rsidP="0058360E">
            <w:sdt>
              <w:sdtPr>
                <w:id w:val="-145436639"/>
                <w:citation/>
              </w:sdtPr>
              <w:sdtEndPr/>
              <w:sdtContent>
                <w:r w:rsidR="00C5388E">
                  <w:fldChar w:fldCharType="begin"/>
                </w:r>
                <w:r w:rsidR="003529C8">
                  <w:instrText xml:space="preserve">CITATION Wik25 \l 7177 </w:instrText>
                </w:r>
                <w:r w:rsidR="00C5388E">
                  <w:fldChar w:fldCharType="separate"/>
                </w:r>
                <w:r w:rsidR="003529C8" w:rsidRPr="003529C8">
                  <w:rPr>
                    <w:noProof/>
                  </w:rPr>
                  <w:t>(Wikipedia, 2024)</w:t>
                </w:r>
                <w:r w:rsidR="00C5388E">
                  <w:fldChar w:fldCharType="end"/>
                </w:r>
              </w:sdtContent>
            </w:sdt>
            <w:r w:rsidR="004E2CB0">
              <w:t xml:space="preserve"> </w:t>
            </w:r>
            <w:hyperlink r:id="rId29" w:tooltip="Go to online encyclopedia" w:history="1">
              <w:r w:rsidR="004E2CB0" w:rsidRPr="008748BE">
                <w:rPr>
                  <w:rStyle w:val="Hyperlink"/>
                </w:rPr>
                <w:t>[click here]</w:t>
              </w:r>
            </w:hyperlink>
          </w:p>
        </w:tc>
      </w:tr>
      <w:tr w:rsidR="008A31BE" w14:paraId="4B800304" w14:textId="77777777" w:rsidTr="00FE4955">
        <w:trPr>
          <w:trHeight w:val="785"/>
        </w:trPr>
        <w:tc>
          <w:tcPr>
            <w:tcW w:w="2445" w:type="dxa"/>
          </w:tcPr>
          <w:p w14:paraId="63709F04" w14:textId="77777777" w:rsidR="008A31BE" w:rsidRDefault="008A31BE" w:rsidP="0058360E">
            <w:r>
              <w:t>Proof authenticity</w:t>
            </w:r>
          </w:p>
        </w:tc>
        <w:tc>
          <w:tcPr>
            <w:tcW w:w="6199" w:type="dxa"/>
          </w:tcPr>
          <w:p w14:paraId="72914E91" w14:textId="77777777" w:rsidR="008A31BE" w:rsidRDefault="00AC0556" w:rsidP="0058360E">
            <w:r>
              <w:t>It was last updated on the 20 February 2025 at 17:51 by EntropyReducingGuy. It was published on 28 July 2009 by ChildoMidnight</w:t>
            </w:r>
            <w:r w:rsidR="005701B2">
              <w:t>.</w:t>
            </w:r>
          </w:p>
        </w:tc>
      </w:tr>
    </w:tbl>
    <w:p w14:paraId="0900917D" w14:textId="77777777" w:rsidR="00FE4955" w:rsidRDefault="00FE4955" w:rsidP="002D0BE3"/>
    <w:p w14:paraId="75DA2480" w14:textId="77777777" w:rsidR="00FE4955" w:rsidRDefault="00FE4955">
      <w:r>
        <w:br w:type="page"/>
      </w:r>
    </w:p>
    <w:p w14:paraId="4CB73644" w14:textId="77777777" w:rsidR="008A31BE" w:rsidRDefault="008A31BE" w:rsidP="002D0BE3"/>
    <w:tbl>
      <w:tblPr>
        <w:tblStyle w:val="TableGrid"/>
        <w:tblW w:w="0" w:type="auto"/>
        <w:tblLook w:val="04A0" w:firstRow="1" w:lastRow="0" w:firstColumn="1" w:lastColumn="0" w:noHBand="0" w:noVBand="1"/>
      </w:tblPr>
      <w:tblGrid>
        <w:gridCol w:w="2492"/>
        <w:gridCol w:w="6240"/>
      </w:tblGrid>
      <w:tr w:rsidR="000C6BFB" w14:paraId="37049159" w14:textId="77777777" w:rsidTr="0058360E">
        <w:tc>
          <w:tcPr>
            <w:tcW w:w="2547" w:type="dxa"/>
          </w:tcPr>
          <w:p w14:paraId="2BA99A9B" w14:textId="77777777" w:rsidR="000C6BFB" w:rsidRDefault="000C6BFB" w:rsidP="000C6BFB">
            <w:r>
              <w:t>Question 5</w:t>
            </w:r>
          </w:p>
        </w:tc>
        <w:tc>
          <w:tcPr>
            <w:tcW w:w="6457" w:type="dxa"/>
          </w:tcPr>
          <w:p w14:paraId="249D0639" w14:textId="77777777" w:rsidR="000C6BFB" w:rsidRDefault="000C6BFB" w:rsidP="000C6BFB">
            <w:r w:rsidRPr="009746CB">
              <w:t>What are the possible reasons one may purchase a smart accessory</w:t>
            </w:r>
            <w:r>
              <w:t>?</w:t>
            </w:r>
          </w:p>
        </w:tc>
      </w:tr>
      <w:tr w:rsidR="000C6BFB" w14:paraId="20607518" w14:textId="77777777" w:rsidTr="0058360E">
        <w:tc>
          <w:tcPr>
            <w:tcW w:w="2547" w:type="dxa"/>
          </w:tcPr>
          <w:p w14:paraId="4548D89A" w14:textId="77777777" w:rsidR="000C6BFB" w:rsidRDefault="000C6BFB" w:rsidP="000C6BFB">
            <w:r>
              <w:t>Open/Closed</w:t>
            </w:r>
          </w:p>
        </w:tc>
        <w:tc>
          <w:tcPr>
            <w:tcW w:w="6457" w:type="dxa"/>
          </w:tcPr>
          <w:p w14:paraId="16AA5A8C" w14:textId="77777777" w:rsidR="000C6BFB" w:rsidRDefault="00D55205" w:rsidP="000C6BFB">
            <w:r>
              <w:t>Open</w:t>
            </w:r>
          </w:p>
        </w:tc>
      </w:tr>
      <w:tr w:rsidR="000C6BFB" w14:paraId="43C71572" w14:textId="77777777" w:rsidTr="0058360E">
        <w:tc>
          <w:tcPr>
            <w:tcW w:w="2547" w:type="dxa"/>
          </w:tcPr>
          <w:p w14:paraId="2F78D118" w14:textId="77777777" w:rsidR="000C6BFB" w:rsidRDefault="000C6BFB" w:rsidP="000C6BFB">
            <w:r>
              <w:t>Category</w:t>
            </w:r>
          </w:p>
        </w:tc>
        <w:tc>
          <w:tcPr>
            <w:tcW w:w="6457" w:type="dxa"/>
          </w:tcPr>
          <w:p w14:paraId="48FA421C" w14:textId="77777777" w:rsidR="000C6BFB" w:rsidRDefault="00D55205" w:rsidP="000C6BFB">
            <w:r>
              <w:t>Investigative</w:t>
            </w:r>
          </w:p>
        </w:tc>
      </w:tr>
      <w:tr w:rsidR="000C6BFB" w14:paraId="65A43B6D" w14:textId="77777777" w:rsidTr="0058360E">
        <w:tc>
          <w:tcPr>
            <w:tcW w:w="2547" w:type="dxa"/>
          </w:tcPr>
          <w:p w14:paraId="478E981F" w14:textId="77777777" w:rsidR="000C6BFB" w:rsidRDefault="000C6BFB" w:rsidP="000C6BFB">
            <w:r>
              <w:t>Methods and Sources</w:t>
            </w:r>
          </w:p>
        </w:tc>
        <w:tc>
          <w:tcPr>
            <w:tcW w:w="6457" w:type="dxa"/>
          </w:tcPr>
          <w:p w14:paraId="446EB1B5" w14:textId="77777777" w:rsidR="000C6BFB" w:rsidRDefault="00670219" w:rsidP="000C6BFB">
            <w:r>
              <w:t>Questionnaire</w:t>
            </w:r>
          </w:p>
        </w:tc>
      </w:tr>
      <w:tr w:rsidR="000C6BFB" w14:paraId="0D66AE5C" w14:textId="77777777" w:rsidTr="0058360E">
        <w:tc>
          <w:tcPr>
            <w:tcW w:w="2547" w:type="dxa"/>
          </w:tcPr>
          <w:p w14:paraId="6888BA28" w14:textId="77777777" w:rsidR="000C6BFB" w:rsidRDefault="000C6BFB" w:rsidP="000C6BFB">
            <w:r>
              <w:t>Plan/Strategy for searching</w:t>
            </w:r>
          </w:p>
        </w:tc>
        <w:tc>
          <w:tcPr>
            <w:tcW w:w="6457" w:type="dxa"/>
          </w:tcPr>
          <w:p w14:paraId="605A9082" w14:textId="77777777" w:rsidR="000C6BFB" w:rsidRDefault="00670219" w:rsidP="000C6BFB">
            <w:r>
              <w:t>Questionnaires filled out by people</w:t>
            </w:r>
          </w:p>
        </w:tc>
      </w:tr>
      <w:tr w:rsidR="000C6BFB" w14:paraId="3C1D9613" w14:textId="77777777" w:rsidTr="0058360E">
        <w:tc>
          <w:tcPr>
            <w:tcW w:w="2547" w:type="dxa"/>
          </w:tcPr>
          <w:p w14:paraId="373BBED0" w14:textId="77777777" w:rsidR="000C6BFB" w:rsidRDefault="000C6BFB" w:rsidP="000C6BFB">
            <w:r>
              <w:t>Package used to organise data</w:t>
            </w:r>
          </w:p>
        </w:tc>
        <w:tc>
          <w:tcPr>
            <w:tcW w:w="6457" w:type="dxa"/>
          </w:tcPr>
          <w:p w14:paraId="0A13FEAB" w14:textId="77777777" w:rsidR="000C6BFB" w:rsidRDefault="00C815F9" w:rsidP="000C6BFB">
            <w:r>
              <w:t>Database and Website</w:t>
            </w:r>
          </w:p>
        </w:tc>
      </w:tr>
      <w:tr w:rsidR="000C6BFB" w14:paraId="373110EE" w14:textId="77777777" w:rsidTr="0058360E">
        <w:tc>
          <w:tcPr>
            <w:tcW w:w="2547" w:type="dxa"/>
          </w:tcPr>
          <w:p w14:paraId="56133A55" w14:textId="77777777" w:rsidR="000C6BFB" w:rsidRDefault="000C6BFB" w:rsidP="000C6BFB">
            <w:r>
              <w:t>Answer to question</w:t>
            </w:r>
          </w:p>
        </w:tc>
        <w:tc>
          <w:tcPr>
            <w:tcW w:w="6457" w:type="dxa"/>
          </w:tcPr>
          <w:p w14:paraId="3AB1AA24" w14:textId="77777777" w:rsidR="000C6BFB" w:rsidRDefault="002F1BC7" w:rsidP="000C6BFB">
            <w:r>
              <w:t>Between:</w:t>
            </w:r>
          </w:p>
          <w:p w14:paraId="4CD90A0F" w14:textId="77777777" w:rsidR="002F1BC7" w:rsidRDefault="002F1BC7" w:rsidP="00FC7441">
            <w:pPr>
              <w:pStyle w:val="ListParagraph"/>
              <w:numPr>
                <w:ilvl w:val="0"/>
                <w:numId w:val="8"/>
              </w:numPr>
            </w:pPr>
            <w:r>
              <w:t>For the aesthetics (Looks high-tech)</w:t>
            </w:r>
          </w:p>
          <w:p w14:paraId="3D63B944" w14:textId="77777777" w:rsidR="002F1BC7" w:rsidRDefault="002F1BC7" w:rsidP="00FC7441">
            <w:pPr>
              <w:pStyle w:val="ListParagraph"/>
              <w:numPr>
                <w:ilvl w:val="0"/>
                <w:numId w:val="8"/>
              </w:numPr>
            </w:pPr>
            <w:r>
              <w:t xml:space="preserve">To keep up with trends </w:t>
            </w:r>
          </w:p>
          <w:p w14:paraId="35C73B0C" w14:textId="77777777" w:rsidR="002F1BC7" w:rsidRDefault="002F1BC7" w:rsidP="00FC7441">
            <w:pPr>
              <w:pStyle w:val="ListParagraph"/>
              <w:numPr>
                <w:ilvl w:val="0"/>
                <w:numId w:val="8"/>
              </w:numPr>
            </w:pPr>
            <w:r>
              <w:t xml:space="preserve">For security and convenience </w:t>
            </w:r>
          </w:p>
        </w:tc>
      </w:tr>
      <w:tr w:rsidR="000C6BFB" w14:paraId="63BDA209" w14:textId="77777777" w:rsidTr="0058360E">
        <w:tc>
          <w:tcPr>
            <w:tcW w:w="2547" w:type="dxa"/>
          </w:tcPr>
          <w:p w14:paraId="70633E91" w14:textId="77777777" w:rsidR="000C6BFB" w:rsidRDefault="000C6BFB" w:rsidP="000C6BFB">
            <w:r>
              <w:t>Evidence Bookmark to screen dump/ Reference to Appendix</w:t>
            </w:r>
          </w:p>
        </w:tc>
        <w:tc>
          <w:tcPr>
            <w:tcW w:w="6457" w:type="dxa"/>
          </w:tcPr>
          <w:p w14:paraId="2A644527" w14:textId="77777777" w:rsidR="000C6BFB" w:rsidRDefault="001F6244" w:rsidP="000C6BFB">
            <w:r>
              <w:t>Most of the questionnaires filled out these 3 options in equal amount of choices.</w:t>
            </w:r>
          </w:p>
        </w:tc>
      </w:tr>
      <w:tr w:rsidR="000C6BFB" w14:paraId="148706D9" w14:textId="77777777" w:rsidTr="0058360E">
        <w:tc>
          <w:tcPr>
            <w:tcW w:w="2547" w:type="dxa"/>
          </w:tcPr>
          <w:p w14:paraId="7CFE2E4C" w14:textId="77777777" w:rsidR="000C6BFB" w:rsidRDefault="000C6BFB" w:rsidP="000C6BFB">
            <w:r>
              <w:t>How/Why information will be used</w:t>
            </w:r>
          </w:p>
        </w:tc>
        <w:tc>
          <w:tcPr>
            <w:tcW w:w="6457" w:type="dxa"/>
          </w:tcPr>
          <w:p w14:paraId="3E43238E" w14:textId="77777777" w:rsidR="001F6244" w:rsidRPr="001F6244" w:rsidRDefault="001F6244" w:rsidP="000C6BFB">
            <w:r>
              <w:rPr>
                <w:b/>
              </w:rPr>
              <w:t xml:space="preserve">Why: </w:t>
            </w:r>
            <w:r>
              <w:t>Will be used to find out the general reasons for purchasing smart accessories as well as a way to use them more effectively in peoples’ lives.</w:t>
            </w:r>
          </w:p>
          <w:p w14:paraId="30B7C180" w14:textId="77777777" w:rsidR="001F6244" w:rsidRPr="001F6244" w:rsidRDefault="001F6244" w:rsidP="000C6BFB">
            <w:r>
              <w:rPr>
                <w:b/>
              </w:rPr>
              <w:t xml:space="preserve">How: </w:t>
            </w:r>
            <w:r>
              <w:t>Will be used to determine if people know that smart accessories can offer much more than eye pleasure and actually help them and better their lives.</w:t>
            </w:r>
          </w:p>
        </w:tc>
      </w:tr>
      <w:tr w:rsidR="000C6BFB" w14:paraId="6E5E6BC5" w14:textId="77777777" w:rsidTr="0058360E">
        <w:tc>
          <w:tcPr>
            <w:tcW w:w="2547" w:type="dxa"/>
          </w:tcPr>
          <w:p w14:paraId="1B1E60EA" w14:textId="77777777" w:rsidR="000C6BFB" w:rsidRDefault="000C6BFB" w:rsidP="000C6BFB">
            <w:r>
              <w:t>Citation of reference</w:t>
            </w:r>
          </w:p>
        </w:tc>
        <w:tc>
          <w:tcPr>
            <w:tcW w:w="6457" w:type="dxa"/>
          </w:tcPr>
          <w:p w14:paraId="7778BFAE" w14:textId="77777777" w:rsidR="000C6BFB" w:rsidRDefault="00A17C9E" w:rsidP="000C6BFB">
            <w:sdt>
              <w:sdtPr>
                <w:id w:val="1383602012"/>
                <w:citation/>
              </w:sdtPr>
              <w:sdtEndPr/>
              <w:sdtContent>
                <w:r w:rsidR="001F6244">
                  <w:fldChar w:fldCharType="begin"/>
                </w:r>
                <w:r w:rsidR="001F6244">
                  <w:instrText xml:space="preserve">CITATION Lwa25 \l 7177 </w:instrText>
                </w:r>
                <w:r w:rsidR="001F6244">
                  <w:fldChar w:fldCharType="separate"/>
                </w:r>
                <w:r w:rsidR="001F6244" w:rsidRPr="001F6244">
                  <w:rPr>
                    <w:noProof/>
                  </w:rPr>
                  <w:t>(Lwandle, et al., 2025)</w:t>
                </w:r>
                <w:r w:rsidR="001F6244">
                  <w:fldChar w:fldCharType="end"/>
                </w:r>
              </w:sdtContent>
            </w:sdt>
            <w:r w:rsidR="004E2CB0">
              <w:t xml:space="preserve"> </w:t>
            </w:r>
            <w:hyperlink r:id="rId30" w:tooltip="Go to questionnaires" w:history="1">
              <w:r w:rsidR="008748BE" w:rsidRPr="000602BF">
                <w:rPr>
                  <w:rStyle w:val="Hyperlink"/>
                </w:rPr>
                <w:t xml:space="preserve"> [click here]</w:t>
              </w:r>
            </w:hyperlink>
          </w:p>
        </w:tc>
      </w:tr>
      <w:tr w:rsidR="000C6BFB" w14:paraId="75DB28A3" w14:textId="77777777" w:rsidTr="0058360E">
        <w:tc>
          <w:tcPr>
            <w:tcW w:w="2547" w:type="dxa"/>
          </w:tcPr>
          <w:p w14:paraId="3759649F" w14:textId="77777777" w:rsidR="000C6BFB" w:rsidRDefault="000C6BFB" w:rsidP="000C6BFB">
            <w:r>
              <w:t>Proof authenticity</w:t>
            </w:r>
          </w:p>
        </w:tc>
        <w:tc>
          <w:tcPr>
            <w:tcW w:w="6457" w:type="dxa"/>
          </w:tcPr>
          <w:p w14:paraId="7B75EB92" w14:textId="77777777" w:rsidR="000C6BFB" w:rsidRDefault="00B411CB" w:rsidP="000C6BFB">
            <w:r>
              <w:t>Information is useable as the data was received from actual people and done recently.</w:t>
            </w:r>
          </w:p>
        </w:tc>
      </w:tr>
    </w:tbl>
    <w:p w14:paraId="73B2E4EE" w14:textId="77777777" w:rsidR="00FE4955" w:rsidRDefault="00FE4955" w:rsidP="002D0BE3"/>
    <w:p w14:paraId="31057812" w14:textId="77777777" w:rsidR="00FE4955" w:rsidRDefault="00FE4955">
      <w:r>
        <w:br w:type="page"/>
      </w:r>
    </w:p>
    <w:p w14:paraId="39DC1CE3" w14:textId="77777777" w:rsidR="008A31BE" w:rsidRDefault="008A31BE" w:rsidP="002D0BE3"/>
    <w:tbl>
      <w:tblPr>
        <w:tblStyle w:val="TableGrid"/>
        <w:tblW w:w="0" w:type="auto"/>
        <w:tblLook w:val="04A0" w:firstRow="1" w:lastRow="0" w:firstColumn="1" w:lastColumn="0" w:noHBand="0" w:noVBand="1"/>
      </w:tblPr>
      <w:tblGrid>
        <w:gridCol w:w="2477"/>
        <w:gridCol w:w="6255"/>
      </w:tblGrid>
      <w:tr w:rsidR="008A31BE" w14:paraId="32096538" w14:textId="77777777" w:rsidTr="0058360E">
        <w:tc>
          <w:tcPr>
            <w:tcW w:w="2547" w:type="dxa"/>
          </w:tcPr>
          <w:p w14:paraId="4C4CFBD8" w14:textId="77777777" w:rsidR="008A31BE" w:rsidRDefault="008A31BE" w:rsidP="0058360E">
            <w:r>
              <w:t>Question 6</w:t>
            </w:r>
          </w:p>
        </w:tc>
        <w:tc>
          <w:tcPr>
            <w:tcW w:w="6457" w:type="dxa"/>
          </w:tcPr>
          <w:p w14:paraId="40665CF8" w14:textId="77777777" w:rsidR="008A31BE" w:rsidRDefault="000C6BFB" w:rsidP="0058360E">
            <w:r w:rsidRPr="009746CB">
              <w:t>What kind of threats, conflicts or challenges do you think smart technologies can impose on your personal life?</w:t>
            </w:r>
          </w:p>
        </w:tc>
      </w:tr>
      <w:tr w:rsidR="008A31BE" w14:paraId="4E2B5646" w14:textId="77777777" w:rsidTr="0058360E">
        <w:tc>
          <w:tcPr>
            <w:tcW w:w="2547" w:type="dxa"/>
          </w:tcPr>
          <w:p w14:paraId="2D7CE7FE" w14:textId="77777777" w:rsidR="008A31BE" w:rsidRDefault="008A31BE" w:rsidP="0058360E">
            <w:r>
              <w:t>Open/Closed</w:t>
            </w:r>
          </w:p>
        </w:tc>
        <w:tc>
          <w:tcPr>
            <w:tcW w:w="6457" w:type="dxa"/>
          </w:tcPr>
          <w:p w14:paraId="2BDCBC2A" w14:textId="77777777" w:rsidR="008A31BE" w:rsidRDefault="00D55205" w:rsidP="0058360E">
            <w:r>
              <w:t>Open</w:t>
            </w:r>
          </w:p>
        </w:tc>
      </w:tr>
      <w:tr w:rsidR="008A31BE" w14:paraId="1444D093" w14:textId="77777777" w:rsidTr="0058360E">
        <w:tc>
          <w:tcPr>
            <w:tcW w:w="2547" w:type="dxa"/>
          </w:tcPr>
          <w:p w14:paraId="6F998C0D" w14:textId="77777777" w:rsidR="008A31BE" w:rsidRDefault="008A31BE" w:rsidP="0058360E">
            <w:r>
              <w:t>Category</w:t>
            </w:r>
          </w:p>
        </w:tc>
        <w:tc>
          <w:tcPr>
            <w:tcW w:w="6457" w:type="dxa"/>
          </w:tcPr>
          <w:p w14:paraId="709EB9A5" w14:textId="77777777" w:rsidR="008A31BE" w:rsidRDefault="00D55205" w:rsidP="0058360E">
            <w:r>
              <w:t>Investigative</w:t>
            </w:r>
          </w:p>
        </w:tc>
      </w:tr>
      <w:tr w:rsidR="008A31BE" w14:paraId="1A80667D" w14:textId="77777777" w:rsidTr="0058360E">
        <w:tc>
          <w:tcPr>
            <w:tcW w:w="2547" w:type="dxa"/>
          </w:tcPr>
          <w:p w14:paraId="2F0264F4" w14:textId="77777777" w:rsidR="008A31BE" w:rsidRDefault="008A31BE" w:rsidP="0058360E">
            <w:r>
              <w:t>Methods and Sources</w:t>
            </w:r>
          </w:p>
        </w:tc>
        <w:tc>
          <w:tcPr>
            <w:tcW w:w="6457" w:type="dxa"/>
          </w:tcPr>
          <w:p w14:paraId="09E7BE69" w14:textId="77777777" w:rsidR="008A31BE" w:rsidRDefault="00670219" w:rsidP="0058360E">
            <w:r>
              <w:t>Questionnaire</w:t>
            </w:r>
          </w:p>
        </w:tc>
      </w:tr>
      <w:tr w:rsidR="008A31BE" w14:paraId="026976C0" w14:textId="77777777" w:rsidTr="0058360E">
        <w:tc>
          <w:tcPr>
            <w:tcW w:w="2547" w:type="dxa"/>
          </w:tcPr>
          <w:p w14:paraId="4AE8808F" w14:textId="77777777" w:rsidR="008A31BE" w:rsidRDefault="008A31BE" w:rsidP="0058360E">
            <w:r>
              <w:t>Plan/Strategy for searching</w:t>
            </w:r>
          </w:p>
        </w:tc>
        <w:tc>
          <w:tcPr>
            <w:tcW w:w="6457" w:type="dxa"/>
          </w:tcPr>
          <w:p w14:paraId="5498BBCC" w14:textId="77777777" w:rsidR="008A31BE" w:rsidRDefault="00670219" w:rsidP="0058360E">
            <w:r>
              <w:t>Questionnaires  filled out by people</w:t>
            </w:r>
          </w:p>
        </w:tc>
      </w:tr>
      <w:tr w:rsidR="008A31BE" w14:paraId="532B2C93" w14:textId="77777777" w:rsidTr="0058360E">
        <w:tc>
          <w:tcPr>
            <w:tcW w:w="2547" w:type="dxa"/>
          </w:tcPr>
          <w:p w14:paraId="22FD5DF9" w14:textId="77777777" w:rsidR="008A31BE" w:rsidRDefault="008A31BE" w:rsidP="0058360E">
            <w:r>
              <w:t>Package used to organise data</w:t>
            </w:r>
          </w:p>
        </w:tc>
        <w:tc>
          <w:tcPr>
            <w:tcW w:w="6457" w:type="dxa"/>
          </w:tcPr>
          <w:p w14:paraId="6D0AD21A" w14:textId="77777777" w:rsidR="008A31BE" w:rsidRDefault="00C815F9" w:rsidP="0058360E">
            <w:r>
              <w:t>Database and Website</w:t>
            </w:r>
          </w:p>
        </w:tc>
      </w:tr>
      <w:tr w:rsidR="008A31BE" w14:paraId="45794EF0" w14:textId="77777777" w:rsidTr="0058360E">
        <w:tc>
          <w:tcPr>
            <w:tcW w:w="2547" w:type="dxa"/>
          </w:tcPr>
          <w:p w14:paraId="3A59EA6E" w14:textId="77777777" w:rsidR="008A31BE" w:rsidRDefault="008A31BE" w:rsidP="0058360E">
            <w:r>
              <w:t>Answer to question</w:t>
            </w:r>
          </w:p>
        </w:tc>
        <w:tc>
          <w:tcPr>
            <w:tcW w:w="6457" w:type="dxa"/>
          </w:tcPr>
          <w:p w14:paraId="26834E70" w14:textId="77777777" w:rsidR="008A31BE" w:rsidRDefault="003C6D01" w:rsidP="00FC7441">
            <w:pPr>
              <w:pStyle w:val="ListParagraph"/>
              <w:numPr>
                <w:ilvl w:val="0"/>
                <w:numId w:val="22"/>
              </w:numPr>
            </w:pPr>
            <w:r>
              <w:t>Invasion of privacy</w:t>
            </w:r>
          </w:p>
          <w:p w14:paraId="1664D550" w14:textId="77777777" w:rsidR="003C6D01" w:rsidRDefault="003C6D01" w:rsidP="00FC7441">
            <w:pPr>
              <w:pStyle w:val="ListParagraph"/>
              <w:numPr>
                <w:ilvl w:val="0"/>
                <w:numId w:val="22"/>
              </w:numPr>
            </w:pPr>
            <w:r>
              <w:t>Cyberbullying</w:t>
            </w:r>
          </w:p>
          <w:p w14:paraId="35582180" w14:textId="77777777" w:rsidR="003C6D01" w:rsidRDefault="003C6D01" w:rsidP="00FC7441">
            <w:pPr>
              <w:pStyle w:val="ListParagraph"/>
              <w:numPr>
                <w:ilvl w:val="0"/>
                <w:numId w:val="22"/>
              </w:numPr>
            </w:pPr>
            <w:r>
              <w:t>Time-management/procrastination</w:t>
            </w:r>
          </w:p>
          <w:p w14:paraId="1109F143" w14:textId="77777777" w:rsidR="003C6D01" w:rsidRDefault="003C6D01" w:rsidP="00FC7441">
            <w:pPr>
              <w:pStyle w:val="ListParagraph"/>
              <w:numPr>
                <w:ilvl w:val="0"/>
                <w:numId w:val="22"/>
              </w:numPr>
            </w:pPr>
            <w:r>
              <w:t>Maintenance/Expensive</w:t>
            </w:r>
          </w:p>
        </w:tc>
      </w:tr>
      <w:tr w:rsidR="008A31BE" w14:paraId="1FA734D6" w14:textId="77777777" w:rsidTr="0058360E">
        <w:tc>
          <w:tcPr>
            <w:tcW w:w="2547" w:type="dxa"/>
          </w:tcPr>
          <w:p w14:paraId="59D61E7C" w14:textId="77777777" w:rsidR="008A31BE" w:rsidRDefault="008A31BE" w:rsidP="0058360E">
            <w:r>
              <w:t>Evidence Bookmark to screen dump/ Reference to Appendix</w:t>
            </w:r>
          </w:p>
        </w:tc>
        <w:tc>
          <w:tcPr>
            <w:tcW w:w="6457" w:type="dxa"/>
          </w:tcPr>
          <w:p w14:paraId="065C57F6" w14:textId="77777777" w:rsidR="008A31BE" w:rsidRDefault="003C6D01" w:rsidP="0058360E">
            <w:r>
              <w:t>Most people who filled out the questionnaires filled out options similar to these points</w:t>
            </w:r>
            <w:r w:rsidR="006F7DE4">
              <w:t>.</w:t>
            </w:r>
          </w:p>
        </w:tc>
      </w:tr>
      <w:tr w:rsidR="008A31BE" w14:paraId="7CDAD630" w14:textId="77777777" w:rsidTr="0058360E">
        <w:tc>
          <w:tcPr>
            <w:tcW w:w="2547" w:type="dxa"/>
          </w:tcPr>
          <w:p w14:paraId="6CA2BF9E" w14:textId="77777777" w:rsidR="008A31BE" w:rsidRDefault="008A31BE" w:rsidP="0058360E">
            <w:r>
              <w:t>How/Why information will be used</w:t>
            </w:r>
          </w:p>
        </w:tc>
        <w:tc>
          <w:tcPr>
            <w:tcW w:w="6457" w:type="dxa"/>
          </w:tcPr>
          <w:p w14:paraId="3A9E1459" w14:textId="77777777" w:rsidR="008A31BE" w:rsidRPr="003C6D01" w:rsidRDefault="003C6D01" w:rsidP="0058360E">
            <w:r>
              <w:rPr>
                <w:b/>
              </w:rPr>
              <w:t xml:space="preserve">Why: </w:t>
            </w:r>
            <w:r>
              <w:t xml:space="preserve">To discover the man reasons why </w:t>
            </w:r>
            <w:r w:rsidR="00BE55FB">
              <w:t>smart technologies aren’t effective as they should be.</w:t>
            </w:r>
          </w:p>
          <w:p w14:paraId="5D7F6F39" w14:textId="77777777" w:rsidR="003C6D01" w:rsidRPr="00BE55FB" w:rsidRDefault="003C6D01" w:rsidP="0058360E">
            <w:r>
              <w:rPr>
                <w:b/>
              </w:rPr>
              <w:t>How:</w:t>
            </w:r>
            <w:r w:rsidR="00BE55FB">
              <w:rPr>
                <w:b/>
              </w:rPr>
              <w:t xml:space="preserve"> </w:t>
            </w:r>
            <w:r w:rsidR="00BE55FB">
              <w:t>Will be used to determine methods which enable these smart accessories to be more effective in people’s lives.</w:t>
            </w:r>
          </w:p>
        </w:tc>
      </w:tr>
      <w:tr w:rsidR="008A31BE" w14:paraId="432B3436" w14:textId="77777777" w:rsidTr="0058360E">
        <w:tc>
          <w:tcPr>
            <w:tcW w:w="2547" w:type="dxa"/>
          </w:tcPr>
          <w:p w14:paraId="7257F2A2" w14:textId="77777777" w:rsidR="008A31BE" w:rsidRDefault="008A31BE" w:rsidP="0058360E">
            <w:r>
              <w:t>Citation of reference</w:t>
            </w:r>
          </w:p>
        </w:tc>
        <w:tc>
          <w:tcPr>
            <w:tcW w:w="6457" w:type="dxa"/>
          </w:tcPr>
          <w:p w14:paraId="33043327" w14:textId="77777777" w:rsidR="008A31BE" w:rsidRDefault="00A17C9E" w:rsidP="0058360E">
            <w:sdt>
              <w:sdtPr>
                <w:id w:val="521366950"/>
                <w:citation/>
              </w:sdtPr>
              <w:sdtEndPr/>
              <w:sdtContent>
                <w:r w:rsidR="00BE55FB">
                  <w:fldChar w:fldCharType="begin"/>
                </w:r>
                <w:r w:rsidR="00BE55FB">
                  <w:instrText xml:space="preserve">CITATION Lwa25 \l 7177 </w:instrText>
                </w:r>
                <w:r w:rsidR="00BE55FB">
                  <w:fldChar w:fldCharType="separate"/>
                </w:r>
                <w:r w:rsidR="00BE55FB" w:rsidRPr="001F6244">
                  <w:rPr>
                    <w:noProof/>
                  </w:rPr>
                  <w:t>(Lwandle, et al., 2025)</w:t>
                </w:r>
                <w:r w:rsidR="00BE55FB">
                  <w:fldChar w:fldCharType="end"/>
                </w:r>
              </w:sdtContent>
            </w:sdt>
            <w:r w:rsidR="004E2CB0">
              <w:t xml:space="preserve"> </w:t>
            </w:r>
            <w:hyperlink r:id="rId31" w:tooltip="Go to questionnaires" w:history="1">
              <w:r w:rsidR="008748BE" w:rsidRPr="000602BF">
                <w:rPr>
                  <w:rStyle w:val="Hyperlink"/>
                </w:rPr>
                <w:t xml:space="preserve"> [click here]</w:t>
              </w:r>
            </w:hyperlink>
          </w:p>
        </w:tc>
      </w:tr>
      <w:tr w:rsidR="008A31BE" w14:paraId="2C20DBBD" w14:textId="77777777" w:rsidTr="0058360E">
        <w:tc>
          <w:tcPr>
            <w:tcW w:w="2547" w:type="dxa"/>
          </w:tcPr>
          <w:p w14:paraId="6B7EDBAC" w14:textId="77777777" w:rsidR="008A31BE" w:rsidRDefault="008A31BE" w:rsidP="0058360E">
            <w:r>
              <w:t>Proof authenticity</w:t>
            </w:r>
          </w:p>
        </w:tc>
        <w:tc>
          <w:tcPr>
            <w:tcW w:w="6457" w:type="dxa"/>
          </w:tcPr>
          <w:p w14:paraId="7CBE5070" w14:textId="77777777" w:rsidR="008A31BE" w:rsidRDefault="00BE55FB" w:rsidP="0058360E">
            <w:r>
              <w:t>Information is useable as the data was received from actual people and done recently.</w:t>
            </w:r>
          </w:p>
        </w:tc>
      </w:tr>
    </w:tbl>
    <w:p w14:paraId="039AAFAA" w14:textId="77777777" w:rsidR="008A31BE" w:rsidRDefault="008A31BE" w:rsidP="002D0BE3"/>
    <w:tbl>
      <w:tblPr>
        <w:tblStyle w:val="TableGrid"/>
        <w:tblW w:w="0" w:type="auto"/>
        <w:tblLook w:val="04A0" w:firstRow="1" w:lastRow="0" w:firstColumn="1" w:lastColumn="0" w:noHBand="0" w:noVBand="1"/>
      </w:tblPr>
      <w:tblGrid>
        <w:gridCol w:w="2496"/>
        <w:gridCol w:w="6236"/>
      </w:tblGrid>
      <w:tr w:rsidR="000C6BFB" w14:paraId="4C156510" w14:textId="77777777" w:rsidTr="0058360E">
        <w:tc>
          <w:tcPr>
            <w:tcW w:w="2547" w:type="dxa"/>
          </w:tcPr>
          <w:p w14:paraId="6051C39B" w14:textId="77777777" w:rsidR="000C6BFB" w:rsidRDefault="000C6BFB" w:rsidP="000C6BFB">
            <w:r>
              <w:t>Question 7</w:t>
            </w:r>
          </w:p>
        </w:tc>
        <w:tc>
          <w:tcPr>
            <w:tcW w:w="6457" w:type="dxa"/>
          </w:tcPr>
          <w:p w14:paraId="3BC9E9A6" w14:textId="77777777" w:rsidR="000C6BFB" w:rsidRDefault="000C6BFB" w:rsidP="000C6BFB">
            <w:r w:rsidRPr="0017787A">
              <w:t>Is it effective or ineffective to use smart accessories in our daily lives?</w:t>
            </w:r>
          </w:p>
        </w:tc>
      </w:tr>
      <w:tr w:rsidR="000C6BFB" w14:paraId="30F8BF58" w14:textId="77777777" w:rsidTr="0058360E">
        <w:tc>
          <w:tcPr>
            <w:tcW w:w="2547" w:type="dxa"/>
          </w:tcPr>
          <w:p w14:paraId="6BD2F5E5" w14:textId="77777777" w:rsidR="000C6BFB" w:rsidRDefault="000C6BFB" w:rsidP="000C6BFB">
            <w:r>
              <w:t>Open/Closed</w:t>
            </w:r>
          </w:p>
        </w:tc>
        <w:tc>
          <w:tcPr>
            <w:tcW w:w="6457" w:type="dxa"/>
          </w:tcPr>
          <w:p w14:paraId="17303F4A" w14:textId="77777777" w:rsidR="000C6BFB" w:rsidRDefault="00D55205" w:rsidP="000C6BFB">
            <w:r>
              <w:t>Open</w:t>
            </w:r>
          </w:p>
        </w:tc>
      </w:tr>
      <w:tr w:rsidR="000C6BFB" w14:paraId="5CD7AF0F" w14:textId="77777777" w:rsidTr="0058360E">
        <w:tc>
          <w:tcPr>
            <w:tcW w:w="2547" w:type="dxa"/>
          </w:tcPr>
          <w:p w14:paraId="51D1550E" w14:textId="77777777" w:rsidR="000C6BFB" w:rsidRDefault="000C6BFB" w:rsidP="000C6BFB">
            <w:r>
              <w:t>Category</w:t>
            </w:r>
          </w:p>
        </w:tc>
        <w:tc>
          <w:tcPr>
            <w:tcW w:w="6457" w:type="dxa"/>
          </w:tcPr>
          <w:p w14:paraId="66B8DBDE" w14:textId="77777777" w:rsidR="000C6BFB" w:rsidRDefault="00D55205" w:rsidP="000C6BFB">
            <w:r>
              <w:t>Comparison</w:t>
            </w:r>
          </w:p>
        </w:tc>
      </w:tr>
      <w:tr w:rsidR="000C6BFB" w14:paraId="4536DB4D" w14:textId="77777777" w:rsidTr="0058360E">
        <w:tc>
          <w:tcPr>
            <w:tcW w:w="2547" w:type="dxa"/>
          </w:tcPr>
          <w:p w14:paraId="5963C35D" w14:textId="77777777" w:rsidR="000C6BFB" w:rsidRDefault="000C6BFB" w:rsidP="000C6BFB">
            <w:r>
              <w:t>Methods and Sources</w:t>
            </w:r>
          </w:p>
        </w:tc>
        <w:tc>
          <w:tcPr>
            <w:tcW w:w="6457" w:type="dxa"/>
          </w:tcPr>
          <w:p w14:paraId="634ABCB8" w14:textId="77777777" w:rsidR="000C6BFB" w:rsidRDefault="00670219" w:rsidP="000C6BFB">
            <w:r>
              <w:t>Questionnaire</w:t>
            </w:r>
          </w:p>
        </w:tc>
      </w:tr>
      <w:tr w:rsidR="000C6BFB" w14:paraId="507D4CB2" w14:textId="77777777" w:rsidTr="0058360E">
        <w:tc>
          <w:tcPr>
            <w:tcW w:w="2547" w:type="dxa"/>
          </w:tcPr>
          <w:p w14:paraId="6487E77F" w14:textId="77777777" w:rsidR="000C6BFB" w:rsidRDefault="000C6BFB" w:rsidP="000C6BFB">
            <w:r>
              <w:t>Plan/Strategy for searching</w:t>
            </w:r>
          </w:p>
        </w:tc>
        <w:tc>
          <w:tcPr>
            <w:tcW w:w="6457" w:type="dxa"/>
          </w:tcPr>
          <w:p w14:paraId="4CC8DAC3" w14:textId="77777777" w:rsidR="000C6BFB" w:rsidRDefault="00670219" w:rsidP="000C6BFB">
            <w:r>
              <w:t>Questionnaires  filled out by people</w:t>
            </w:r>
          </w:p>
        </w:tc>
      </w:tr>
      <w:tr w:rsidR="000C6BFB" w14:paraId="6A9708B1" w14:textId="77777777" w:rsidTr="0058360E">
        <w:tc>
          <w:tcPr>
            <w:tcW w:w="2547" w:type="dxa"/>
          </w:tcPr>
          <w:p w14:paraId="71F42B0B" w14:textId="77777777" w:rsidR="000C6BFB" w:rsidRDefault="000C6BFB" w:rsidP="000C6BFB">
            <w:r>
              <w:t>Package used to organise data</w:t>
            </w:r>
          </w:p>
        </w:tc>
        <w:tc>
          <w:tcPr>
            <w:tcW w:w="6457" w:type="dxa"/>
          </w:tcPr>
          <w:p w14:paraId="3F2431CB" w14:textId="77777777" w:rsidR="000C6BFB" w:rsidRDefault="00C815F9" w:rsidP="000C6BFB">
            <w:r>
              <w:t>Database and Website</w:t>
            </w:r>
          </w:p>
        </w:tc>
      </w:tr>
      <w:tr w:rsidR="000C6BFB" w14:paraId="17EE6DC4" w14:textId="77777777" w:rsidTr="0058360E">
        <w:tc>
          <w:tcPr>
            <w:tcW w:w="2547" w:type="dxa"/>
          </w:tcPr>
          <w:p w14:paraId="3F35673C" w14:textId="77777777" w:rsidR="000C6BFB" w:rsidRDefault="000C6BFB" w:rsidP="000C6BFB">
            <w:r>
              <w:t>Answer to question</w:t>
            </w:r>
          </w:p>
        </w:tc>
        <w:tc>
          <w:tcPr>
            <w:tcW w:w="6457" w:type="dxa"/>
          </w:tcPr>
          <w:p w14:paraId="7EC64914" w14:textId="77777777" w:rsidR="000C6BFB" w:rsidRDefault="000577B9" w:rsidP="000C6BFB">
            <w:r>
              <w:t>Effective</w:t>
            </w:r>
            <w:r w:rsidR="006F7DE4">
              <w:t>, as they can improve the quality of our daily lives and be more convenient with our tasks as well as helping with our monitoring or health and fitness goals.</w:t>
            </w:r>
          </w:p>
        </w:tc>
      </w:tr>
      <w:tr w:rsidR="000C6BFB" w14:paraId="0CE8A482" w14:textId="77777777" w:rsidTr="0058360E">
        <w:tc>
          <w:tcPr>
            <w:tcW w:w="2547" w:type="dxa"/>
          </w:tcPr>
          <w:p w14:paraId="30F5C874" w14:textId="77777777" w:rsidR="000C6BFB" w:rsidRDefault="000C6BFB" w:rsidP="000C6BFB">
            <w:r>
              <w:t>Evidence Bookmark to screen dump/ Reference to Appendix</w:t>
            </w:r>
          </w:p>
        </w:tc>
        <w:tc>
          <w:tcPr>
            <w:tcW w:w="6457" w:type="dxa"/>
          </w:tcPr>
          <w:p w14:paraId="6017D238" w14:textId="77777777" w:rsidR="000C6BFB" w:rsidRDefault="006F7DE4" w:rsidP="000C6BFB">
            <w:r>
              <w:t>Most people who filled out the questionnaires filled out options similar to these points.</w:t>
            </w:r>
          </w:p>
        </w:tc>
      </w:tr>
      <w:tr w:rsidR="000C6BFB" w14:paraId="07D467B4" w14:textId="77777777" w:rsidTr="0058360E">
        <w:tc>
          <w:tcPr>
            <w:tcW w:w="2547" w:type="dxa"/>
          </w:tcPr>
          <w:p w14:paraId="53FBD3DC" w14:textId="77777777" w:rsidR="000C6BFB" w:rsidRDefault="000C6BFB" w:rsidP="000C6BFB">
            <w:r>
              <w:t>How/Why information will be used</w:t>
            </w:r>
          </w:p>
        </w:tc>
        <w:tc>
          <w:tcPr>
            <w:tcW w:w="6457" w:type="dxa"/>
          </w:tcPr>
          <w:p w14:paraId="7EFB8771" w14:textId="77777777" w:rsidR="000C6BFB" w:rsidRPr="006F7DE4" w:rsidRDefault="006F7DE4" w:rsidP="000C6BFB">
            <w:r>
              <w:rPr>
                <w:b/>
              </w:rPr>
              <w:t xml:space="preserve">Why: </w:t>
            </w:r>
            <w:r>
              <w:t xml:space="preserve">It helped identify possible problems and challenges in relation to smart </w:t>
            </w:r>
            <w:r w:rsidR="003529C8">
              <w:t>accessories.</w:t>
            </w:r>
          </w:p>
          <w:p w14:paraId="1288092B" w14:textId="77777777" w:rsidR="006F7DE4" w:rsidRPr="006F7DE4" w:rsidRDefault="006F7DE4" w:rsidP="000C6BFB">
            <w:pPr>
              <w:rPr>
                <w:b/>
              </w:rPr>
            </w:pPr>
            <w:r>
              <w:rPr>
                <w:b/>
              </w:rPr>
              <w:t xml:space="preserve">How: </w:t>
            </w:r>
            <w:r w:rsidRPr="006F7DE4">
              <w:t>With this info</w:t>
            </w:r>
            <w:r>
              <w:t>rmation I will be able to find effective solutions and present these findings.</w:t>
            </w:r>
          </w:p>
        </w:tc>
      </w:tr>
      <w:tr w:rsidR="00BE55FB" w14:paraId="2547CFAD" w14:textId="77777777" w:rsidTr="0058360E">
        <w:tc>
          <w:tcPr>
            <w:tcW w:w="2547" w:type="dxa"/>
          </w:tcPr>
          <w:p w14:paraId="7A9B16E4" w14:textId="77777777" w:rsidR="00BE55FB" w:rsidRDefault="00BE55FB" w:rsidP="00BE55FB">
            <w:r>
              <w:t>Citation of reference</w:t>
            </w:r>
          </w:p>
        </w:tc>
        <w:tc>
          <w:tcPr>
            <w:tcW w:w="6457" w:type="dxa"/>
          </w:tcPr>
          <w:p w14:paraId="2ACA1301" w14:textId="77777777" w:rsidR="00BE55FB" w:rsidRDefault="00A17C9E" w:rsidP="00BE55FB">
            <w:sdt>
              <w:sdtPr>
                <w:id w:val="-307786744"/>
                <w:citation/>
              </w:sdtPr>
              <w:sdtEndPr/>
              <w:sdtContent>
                <w:r w:rsidR="00BE55FB">
                  <w:fldChar w:fldCharType="begin"/>
                </w:r>
                <w:r w:rsidR="00BE55FB">
                  <w:instrText xml:space="preserve">CITATION Lwa25 \l 7177 </w:instrText>
                </w:r>
                <w:r w:rsidR="00BE55FB">
                  <w:fldChar w:fldCharType="separate"/>
                </w:r>
                <w:r w:rsidR="00BE55FB" w:rsidRPr="001F6244">
                  <w:rPr>
                    <w:noProof/>
                  </w:rPr>
                  <w:t>(Lwandle, et al., 2025)</w:t>
                </w:r>
                <w:r w:rsidR="00BE55FB">
                  <w:fldChar w:fldCharType="end"/>
                </w:r>
              </w:sdtContent>
            </w:sdt>
            <w:r w:rsidR="004E2CB0">
              <w:t xml:space="preserve"> </w:t>
            </w:r>
            <w:hyperlink r:id="rId32" w:tooltip="Go to questionnaires" w:history="1">
              <w:r w:rsidR="008748BE" w:rsidRPr="000602BF">
                <w:rPr>
                  <w:rStyle w:val="Hyperlink"/>
                </w:rPr>
                <w:t xml:space="preserve"> [click here]</w:t>
              </w:r>
            </w:hyperlink>
          </w:p>
        </w:tc>
      </w:tr>
      <w:tr w:rsidR="00BE55FB" w14:paraId="3176FFF3" w14:textId="77777777" w:rsidTr="0058360E">
        <w:tc>
          <w:tcPr>
            <w:tcW w:w="2547" w:type="dxa"/>
          </w:tcPr>
          <w:p w14:paraId="4EF6F02C" w14:textId="77777777" w:rsidR="00BE55FB" w:rsidRDefault="00BE55FB" w:rsidP="00BE55FB">
            <w:r>
              <w:t>Proof authenticity</w:t>
            </w:r>
          </w:p>
        </w:tc>
        <w:tc>
          <w:tcPr>
            <w:tcW w:w="6457" w:type="dxa"/>
          </w:tcPr>
          <w:p w14:paraId="72689708" w14:textId="77777777" w:rsidR="00BE55FB" w:rsidRDefault="006E3A45" w:rsidP="00BE55FB">
            <w:r>
              <w:t>Information is useable as the data was received from actual people and done recently.</w:t>
            </w:r>
          </w:p>
        </w:tc>
      </w:tr>
    </w:tbl>
    <w:p w14:paraId="3D45D270" w14:textId="77777777" w:rsidR="00FE4955" w:rsidRDefault="00FE4955" w:rsidP="002D0BE3"/>
    <w:p w14:paraId="3AA6DF44" w14:textId="77777777" w:rsidR="00FE4955" w:rsidRDefault="00FE4955">
      <w:r>
        <w:br w:type="page"/>
      </w:r>
    </w:p>
    <w:p w14:paraId="2ECFFF9B" w14:textId="77777777" w:rsidR="008A31BE" w:rsidRDefault="008A31BE" w:rsidP="002D0BE3"/>
    <w:tbl>
      <w:tblPr>
        <w:tblStyle w:val="TableGrid"/>
        <w:tblW w:w="0" w:type="auto"/>
        <w:tblLook w:val="04A0" w:firstRow="1" w:lastRow="0" w:firstColumn="1" w:lastColumn="0" w:noHBand="0" w:noVBand="1"/>
      </w:tblPr>
      <w:tblGrid>
        <w:gridCol w:w="2489"/>
        <w:gridCol w:w="6243"/>
      </w:tblGrid>
      <w:tr w:rsidR="008A31BE" w14:paraId="12F0D1AE" w14:textId="77777777" w:rsidTr="0058360E">
        <w:tc>
          <w:tcPr>
            <w:tcW w:w="2547" w:type="dxa"/>
          </w:tcPr>
          <w:p w14:paraId="7C8DB738" w14:textId="77777777" w:rsidR="008A31BE" w:rsidRDefault="008A31BE" w:rsidP="0058360E">
            <w:r>
              <w:t>Question 8</w:t>
            </w:r>
          </w:p>
        </w:tc>
        <w:tc>
          <w:tcPr>
            <w:tcW w:w="6457" w:type="dxa"/>
          </w:tcPr>
          <w:p w14:paraId="63BADE58" w14:textId="77777777" w:rsidR="008A31BE" w:rsidRDefault="000C6BFB" w:rsidP="0058360E">
            <w:r w:rsidRPr="00036CC3">
              <w:t>How do smart acce</w:t>
            </w:r>
            <w:r>
              <w:t>ssories monitor vital signs (e.g.</w:t>
            </w:r>
            <w:r w:rsidRPr="00036CC3">
              <w:t>, heart rate, blood pressure)?</w:t>
            </w:r>
          </w:p>
        </w:tc>
      </w:tr>
      <w:tr w:rsidR="008A31BE" w14:paraId="2C94FE4C" w14:textId="77777777" w:rsidTr="0058360E">
        <w:tc>
          <w:tcPr>
            <w:tcW w:w="2547" w:type="dxa"/>
          </w:tcPr>
          <w:p w14:paraId="3BA8AF6B" w14:textId="77777777" w:rsidR="008A31BE" w:rsidRDefault="008A31BE" w:rsidP="0058360E">
            <w:r>
              <w:t>Open/Closed</w:t>
            </w:r>
          </w:p>
        </w:tc>
        <w:tc>
          <w:tcPr>
            <w:tcW w:w="6457" w:type="dxa"/>
          </w:tcPr>
          <w:p w14:paraId="515E5FFB" w14:textId="77777777" w:rsidR="008A31BE" w:rsidRDefault="00D55205" w:rsidP="0058360E">
            <w:r>
              <w:t>Open</w:t>
            </w:r>
          </w:p>
        </w:tc>
      </w:tr>
      <w:tr w:rsidR="008A31BE" w14:paraId="2F5AA96D" w14:textId="77777777" w:rsidTr="0058360E">
        <w:tc>
          <w:tcPr>
            <w:tcW w:w="2547" w:type="dxa"/>
          </w:tcPr>
          <w:p w14:paraId="6AEC627A" w14:textId="77777777" w:rsidR="008A31BE" w:rsidRDefault="008A31BE" w:rsidP="0058360E">
            <w:r>
              <w:t>Category</w:t>
            </w:r>
          </w:p>
        </w:tc>
        <w:tc>
          <w:tcPr>
            <w:tcW w:w="6457" w:type="dxa"/>
          </w:tcPr>
          <w:p w14:paraId="098ADD5B" w14:textId="77777777" w:rsidR="008A31BE" w:rsidRDefault="00D55205" w:rsidP="0058360E">
            <w:r>
              <w:t>Investigative</w:t>
            </w:r>
          </w:p>
        </w:tc>
      </w:tr>
      <w:tr w:rsidR="008A31BE" w14:paraId="2CD9BC0B" w14:textId="77777777" w:rsidTr="0058360E">
        <w:tc>
          <w:tcPr>
            <w:tcW w:w="2547" w:type="dxa"/>
          </w:tcPr>
          <w:p w14:paraId="44228B5F" w14:textId="77777777" w:rsidR="008A31BE" w:rsidRDefault="008A31BE" w:rsidP="0058360E">
            <w:r>
              <w:t>Methods and Sources</w:t>
            </w:r>
          </w:p>
        </w:tc>
        <w:tc>
          <w:tcPr>
            <w:tcW w:w="6457" w:type="dxa"/>
          </w:tcPr>
          <w:p w14:paraId="7C498E01" w14:textId="77777777" w:rsidR="008A31BE" w:rsidRDefault="00B068CB" w:rsidP="0058360E">
            <w:r>
              <w:t>Website</w:t>
            </w:r>
          </w:p>
        </w:tc>
      </w:tr>
      <w:tr w:rsidR="008A31BE" w14:paraId="722C0103" w14:textId="77777777" w:rsidTr="0058360E">
        <w:tc>
          <w:tcPr>
            <w:tcW w:w="2547" w:type="dxa"/>
          </w:tcPr>
          <w:p w14:paraId="380FB941" w14:textId="77777777" w:rsidR="008A31BE" w:rsidRDefault="008A31BE" w:rsidP="0058360E">
            <w:r>
              <w:t>Plan/Strategy for searching</w:t>
            </w:r>
          </w:p>
        </w:tc>
        <w:tc>
          <w:tcPr>
            <w:tcW w:w="6457" w:type="dxa"/>
          </w:tcPr>
          <w:p w14:paraId="4E42C27C" w14:textId="77777777" w:rsidR="008A31BE" w:rsidRDefault="006E3A45" w:rsidP="0058360E">
            <w:r>
              <w:t>Using keywords such as: ”Monitor”, “vital” and “website”</w:t>
            </w:r>
          </w:p>
        </w:tc>
      </w:tr>
      <w:tr w:rsidR="008A31BE" w14:paraId="1C100154" w14:textId="77777777" w:rsidTr="0058360E">
        <w:tc>
          <w:tcPr>
            <w:tcW w:w="2547" w:type="dxa"/>
          </w:tcPr>
          <w:p w14:paraId="1D2FB47F" w14:textId="77777777" w:rsidR="008A31BE" w:rsidRDefault="008A31BE" w:rsidP="0058360E">
            <w:r>
              <w:t>Package used to organise data</w:t>
            </w:r>
          </w:p>
        </w:tc>
        <w:tc>
          <w:tcPr>
            <w:tcW w:w="6457" w:type="dxa"/>
          </w:tcPr>
          <w:p w14:paraId="4A2C2EE6" w14:textId="77777777" w:rsidR="008A31BE" w:rsidRDefault="00C815F9" w:rsidP="0058360E">
            <w:r>
              <w:t>Database and Website</w:t>
            </w:r>
          </w:p>
        </w:tc>
      </w:tr>
      <w:tr w:rsidR="008A31BE" w14:paraId="315DE826" w14:textId="77777777" w:rsidTr="0058360E">
        <w:tc>
          <w:tcPr>
            <w:tcW w:w="2547" w:type="dxa"/>
          </w:tcPr>
          <w:p w14:paraId="2D0FA9D7" w14:textId="77777777" w:rsidR="008A31BE" w:rsidRDefault="008A31BE" w:rsidP="0058360E">
            <w:r>
              <w:t>Answer to question</w:t>
            </w:r>
          </w:p>
        </w:tc>
        <w:tc>
          <w:tcPr>
            <w:tcW w:w="6457" w:type="dxa"/>
          </w:tcPr>
          <w:p w14:paraId="4CF36B08" w14:textId="77777777" w:rsidR="008A31BE" w:rsidRDefault="001116CD" w:rsidP="0058360E">
            <w:r w:rsidRPr="001116CD">
              <w:t>Most smartwatches use a technique called photoplethysmography. Basically, it uses light (photo) to record (graphy) changes in the volume (plethysmo) of your blood vessels. Most smartwatches accomplish this with a green LED and a photodetector.</w:t>
            </w:r>
          </w:p>
        </w:tc>
      </w:tr>
      <w:tr w:rsidR="008A31BE" w14:paraId="514E04AC" w14:textId="77777777" w:rsidTr="0058360E">
        <w:tc>
          <w:tcPr>
            <w:tcW w:w="2547" w:type="dxa"/>
          </w:tcPr>
          <w:p w14:paraId="7A9FD643" w14:textId="77777777" w:rsidR="008A31BE" w:rsidRDefault="008A31BE" w:rsidP="0058360E">
            <w:r>
              <w:t>Evidence Bookmark to screen dump/ Reference to Appendix</w:t>
            </w:r>
          </w:p>
        </w:tc>
        <w:tc>
          <w:tcPr>
            <w:tcW w:w="6457" w:type="dxa"/>
          </w:tcPr>
          <w:p w14:paraId="60EBCE16" w14:textId="77777777" w:rsidR="008A31BE" w:rsidRDefault="000E2185" w:rsidP="0058360E">
            <w:r>
              <w:t>The author of this blog has been reporting newspapers, magazines and blogs for over 20 years. So he has had enough experience to write about important events.</w:t>
            </w:r>
          </w:p>
        </w:tc>
      </w:tr>
      <w:tr w:rsidR="008A31BE" w14:paraId="4C94E022" w14:textId="77777777" w:rsidTr="0058360E">
        <w:tc>
          <w:tcPr>
            <w:tcW w:w="2547" w:type="dxa"/>
          </w:tcPr>
          <w:p w14:paraId="39161CCB" w14:textId="77777777" w:rsidR="008A31BE" w:rsidRDefault="008A31BE" w:rsidP="0058360E">
            <w:r>
              <w:t>How/Why information will be used</w:t>
            </w:r>
          </w:p>
        </w:tc>
        <w:tc>
          <w:tcPr>
            <w:tcW w:w="6457" w:type="dxa"/>
          </w:tcPr>
          <w:p w14:paraId="205B5736" w14:textId="77777777" w:rsidR="008A31BE" w:rsidRPr="00EC621F" w:rsidRDefault="000E2185" w:rsidP="0058360E">
            <w:r>
              <w:rPr>
                <w:b/>
              </w:rPr>
              <w:t>Why:</w:t>
            </w:r>
            <w:r w:rsidR="00EC621F">
              <w:rPr>
                <w:b/>
              </w:rPr>
              <w:t xml:space="preserve"> </w:t>
            </w:r>
            <w:r w:rsidR="00EC621F">
              <w:t>To determine if these accessories have the potential to positively after</w:t>
            </w:r>
            <w:r w:rsidR="00C066E9">
              <w:t xml:space="preserve"> people’s health</w:t>
            </w:r>
          </w:p>
          <w:p w14:paraId="6B2D86AF" w14:textId="77777777" w:rsidR="000E2185" w:rsidRPr="000E2185" w:rsidRDefault="000E2185" w:rsidP="0058360E">
            <w:pPr>
              <w:rPr>
                <w:b/>
              </w:rPr>
            </w:pPr>
            <w:r>
              <w:rPr>
                <w:b/>
              </w:rPr>
              <w:t>How:</w:t>
            </w:r>
            <w:r w:rsidR="00C066E9">
              <w:rPr>
                <w:b/>
              </w:rPr>
              <w:t xml:space="preserve"> </w:t>
            </w:r>
            <w:r w:rsidR="00C066E9" w:rsidRPr="00C066E9">
              <w:t>I will fin</w:t>
            </w:r>
            <w:r w:rsidR="00C066E9">
              <w:t>d solutions to these matters</w:t>
            </w:r>
          </w:p>
        </w:tc>
      </w:tr>
      <w:tr w:rsidR="008A31BE" w14:paraId="250CAFB3" w14:textId="77777777" w:rsidTr="0058360E">
        <w:tc>
          <w:tcPr>
            <w:tcW w:w="2547" w:type="dxa"/>
          </w:tcPr>
          <w:p w14:paraId="06675C3C" w14:textId="77777777" w:rsidR="008A31BE" w:rsidRDefault="008A31BE" w:rsidP="0058360E">
            <w:r>
              <w:t>Citation of reference</w:t>
            </w:r>
          </w:p>
        </w:tc>
        <w:tc>
          <w:tcPr>
            <w:tcW w:w="6457" w:type="dxa"/>
          </w:tcPr>
          <w:p w14:paraId="464A2225" w14:textId="77777777" w:rsidR="008A31BE" w:rsidRDefault="00A17C9E" w:rsidP="0058360E">
            <w:sdt>
              <w:sdtPr>
                <w:id w:val="1055116944"/>
                <w:citation/>
              </w:sdtPr>
              <w:sdtEndPr/>
              <w:sdtContent>
                <w:r w:rsidR="00EC621F">
                  <w:fldChar w:fldCharType="begin"/>
                </w:r>
                <w:r w:rsidR="00EC621F">
                  <w:instrText xml:space="preserve"> CITATION All23 \l 7177 </w:instrText>
                </w:r>
                <w:r w:rsidR="00EC621F">
                  <w:fldChar w:fldCharType="separate"/>
                </w:r>
                <w:r w:rsidR="00EC621F" w:rsidRPr="00EC621F">
                  <w:rPr>
                    <w:noProof/>
                  </w:rPr>
                  <w:t>(Allen, 2023)</w:t>
                </w:r>
                <w:r w:rsidR="00EC621F">
                  <w:fldChar w:fldCharType="end"/>
                </w:r>
              </w:sdtContent>
            </w:sdt>
            <w:r w:rsidR="00B068CB">
              <w:t xml:space="preserve"> </w:t>
            </w:r>
            <w:r w:rsidR="004E2CB0">
              <w:t xml:space="preserve"> </w:t>
            </w:r>
            <w:hyperlink r:id="rId33" w:tooltip="Go to website" w:history="1">
              <w:r w:rsidR="004E2CB0" w:rsidRPr="00B068CB">
                <w:rPr>
                  <w:rStyle w:val="Hyperlink"/>
                </w:rPr>
                <w:t>[click here]</w:t>
              </w:r>
            </w:hyperlink>
          </w:p>
        </w:tc>
      </w:tr>
      <w:tr w:rsidR="008A31BE" w14:paraId="5F340DE8" w14:textId="77777777" w:rsidTr="0058360E">
        <w:tc>
          <w:tcPr>
            <w:tcW w:w="2547" w:type="dxa"/>
          </w:tcPr>
          <w:p w14:paraId="72BD19BA" w14:textId="77777777" w:rsidR="008A31BE" w:rsidRDefault="008A31BE" w:rsidP="0058360E">
            <w:r>
              <w:t>Proof authenticity</w:t>
            </w:r>
          </w:p>
        </w:tc>
        <w:tc>
          <w:tcPr>
            <w:tcW w:w="6457" w:type="dxa"/>
          </w:tcPr>
          <w:p w14:paraId="5B90DB25" w14:textId="77777777" w:rsidR="008A31BE" w:rsidRDefault="00EC621F" w:rsidP="0058360E">
            <w:r>
              <w:t xml:space="preserve">Was published by Allen Daniel who has had over 20 years’ experience, therefore he is more than qualified. </w:t>
            </w:r>
          </w:p>
        </w:tc>
      </w:tr>
    </w:tbl>
    <w:p w14:paraId="6B065399" w14:textId="77777777" w:rsidR="008A31BE" w:rsidRDefault="008A31BE" w:rsidP="002D0BE3"/>
    <w:tbl>
      <w:tblPr>
        <w:tblStyle w:val="TableGrid"/>
        <w:tblW w:w="0" w:type="auto"/>
        <w:tblLook w:val="04A0" w:firstRow="1" w:lastRow="0" w:firstColumn="1" w:lastColumn="0" w:noHBand="0" w:noVBand="1"/>
      </w:tblPr>
      <w:tblGrid>
        <w:gridCol w:w="2493"/>
        <w:gridCol w:w="6239"/>
      </w:tblGrid>
      <w:tr w:rsidR="008A31BE" w14:paraId="08EA4DA0" w14:textId="77777777" w:rsidTr="0058360E">
        <w:tc>
          <w:tcPr>
            <w:tcW w:w="2547" w:type="dxa"/>
          </w:tcPr>
          <w:p w14:paraId="6CC1F802" w14:textId="77777777" w:rsidR="008A31BE" w:rsidRDefault="008A31BE" w:rsidP="0058360E">
            <w:r>
              <w:t>Question 9</w:t>
            </w:r>
          </w:p>
        </w:tc>
        <w:tc>
          <w:tcPr>
            <w:tcW w:w="6457" w:type="dxa"/>
          </w:tcPr>
          <w:p w14:paraId="6854666D" w14:textId="77777777" w:rsidR="008A31BE" w:rsidRDefault="000C6BFB" w:rsidP="0058360E">
            <w:r w:rsidRPr="000C6BFB">
              <w:t>What are the types of biometric sensors used in smart wearables?</w:t>
            </w:r>
          </w:p>
        </w:tc>
      </w:tr>
      <w:tr w:rsidR="008A31BE" w14:paraId="2E739A96" w14:textId="77777777" w:rsidTr="0058360E">
        <w:tc>
          <w:tcPr>
            <w:tcW w:w="2547" w:type="dxa"/>
          </w:tcPr>
          <w:p w14:paraId="1FB0A76D" w14:textId="77777777" w:rsidR="008A31BE" w:rsidRDefault="008A31BE" w:rsidP="0058360E">
            <w:r>
              <w:t>Open/Closed</w:t>
            </w:r>
          </w:p>
        </w:tc>
        <w:tc>
          <w:tcPr>
            <w:tcW w:w="6457" w:type="dxa"/>
          </w:tcPr>
          <w:p w14:paraId="5713D232" w14:textId="77777777" w:rsidR="008A31BE" w:rsidRDefault="00D55205" w:rsidP="0058360E">
            <w:r>
              <w:t>Closed</w:t>
            </w:r>
          </w:p>
        </w:tc>
      </w:tr>
      <w:tr w:rsidR="008A31BE" w14:paraId="6150298B" w14:textId="77777777" w:rsidTr="0058360E">
        <w:tc>
          <w:tcPr>
            <w:tcW w:w="2547" w:type="dxa"/>
          </w:tcPr>
          <w:p w14:paraId="23FE3ED7" w14:textId="77777777" w:rsidR="008A31BE" w:rsidRDefault="008A31BE" w:rsidP="0058360E">
            <w:r>
              <w:t>Category</w:t>
            </w:r>
          </w:p>
        </w:tc>
        <w:tc>
          <w:tcPr>
            <w:tcW w:w="6457" w:type="dxa"/>
          </w:tcPr>
          <w:p w14:paraId="6BBD897B" w14:textId="77777777" w:rsidR="008A31BE" w:rsidRDefault="00D55205" w:rsidP="0058360E">
            <w:r>
              <w:t>Investigative</w:t>
            </w:r>
          </w:p>
        </w:tc>
      </w:tr>
      <w:tr w:rsidR="008A31BE" w14:paraId="7483C4F1" w14:textId="77777777" w:rsidTr="0058360E">
        <w:tc>
          <w:tcPr>
            <w:tcW w:w="2547" w:type="dxa"/>
          </w:tcPr>
          <w:p w14:paraId="5B56AF0F" w14:textId="77777777" w:rsidR="008A31BE" w:rsidRDefault="008A31BE" w:rsidP="0058360E">
            <w:r>
              <w:t>Methods and Sources</w:t>
            </w:r>
          </w:p>
        </w:tc>
        <w:tc>
          <w:tcPr>
            <w:tcW w:w="6457" w:type="dxa"/>
          </w:tcPr>
          <w:p w14:paraId="2786AC11" w14:textId="77777777" w:rsidR="008A31BE" w:rsidRDefault="00E564A2" w:rsidP="0058360E">
            <w:r w:rsidRPr="00E564A2">
              <w:t>Online encyclopaedia</w:t>
            </w:r>
          </w:p>
        </w:tc>
      </w:tr>
      <w:tr w:rsidR="008A31BE" w14:paraId="1EFBF6D3" w14:textId="77777777" w:rsidTr="0058360E">
        <w:tc>
          <w:tcPr>
            <w:tcW w:w="2547" w:type="dxa"/>
          </w:tcPr>
          <w:p w14:paraId="7E27374D" w14:textId="77777777" w:rsidR="008A31BE" w:rsidRDefault="008A31BE" w:rsidP="0058360E">
            <w:r>
              <w:t>Plan/Strategy for searching</w:t>
            </w:r>
          </w:p>
        </w:tc>
        <w:tc>
          <w:tcPr>
            <w:tcW w:w="6457" w:type="dxa"/>
          </w:tcPr>
          <w:p w14:paraId="41817896" w14:textId="77777777" w:rsidR="008A31BE" w:rsidRDefault="00140A97" w:rsidP="0058360E">
            <w:r>
              <w:t>Using keywords such as “biometric”, “sensors” and “smart wearables”</w:t>
            </w:r>
          </w:p>
        </w:tc>
      </w:tr>
      <w:tr w:rsidR="008A31BE" w14:paraId="55861DA6" w14:textId="77777777" w:rsidTr="0058360E">
        <w:tc>
          <w:tcPr>
            <w:tcW w:w="2547" w:type="dxa"/>
          </w:tcPr>
          <w:p w14:paraId="4338B872" w14:textId="77777777" w:rsidR="008A31BE" w:rsidRDefault="008A31BE" w:rsidP="0058360E">
            <w:r>
              <w:t>Package used to organise data</w:t>
            </w:r>
          </w:p>
        </w:tc>
        <w:tc>
          <w:tcPr>
            <w:tcW w:w="6457" w:type="dxa"/>
          </w:tcPr>
          <w:p w14:paraId="7208C54D" w14:textId="77777777" w:rsidR="008A31BE" w:rsidRDefault="00C815F9" w:rsidP="0058360E">
            <w:r>
              <w:t>Database and Website</w:t>
            </w:r>
          </w:p>
        </w:tc>
      </w:tr>
      <w:tr w:rsidR="008A31BE" w14:paraId="413CC994" w14:textId="77777777" w:rsidTr="0058360E">
        <w:tc>
          <w:tcPr>
            <w:tcW w:w="2547" w:type="dxa"/>
          </w:tcPr>
          <w:p w14:paraId="152C3AC1" w14:textId="77777777" w:rsidR="008A31BE" w:rsidRDefault="008A31BE" w:rsidP="0058360E">
            <w:r>
              <w:t>Answer to question</w:t>
            </w:r>
          </w:p>
        </w:tc>
        <w:tc>
          <w:tcPr>
            <w:tcW w:w="6457" w:type="dxa"/>
          </w:tcPr>
          <w:p w14:paraId="5CD6C299" w14:textId="77777777" w:rsidR="008A31BE" w:rsidRDefault="00C222C6" w:rsidP="00FC7441">
            <w:pPr>
              <w:pStyle w:val="ListParagraph"/>
              <w:numPr>
                <w:ilvl w:val="0"/>
                <w:numId w:val="24"/>
              </w:numPr>
            </w:pPr>
            <w:r>
              <w:t>Optical emitters</w:t>
            </w:r>
          </w:p>
          <w:p w14:paraId="35F4422C" w14:textId="77777777" w:rsidR="00C222C6" w:rsidRDefault="00C222C6" w:rsidP="00FC7441">
            <w:pPr>
              <w:pStyle w:val="ListParagraph"/>
              <w:numPr>
                <w:ilvl w:val="0"/>
                <w:numId w:val="24"/>
              </w:numPr>
            </w:pPr>
            <w:r>
              <w:t xml:space="preserve">Processors </w:t>
            </w:r>
          </w:p>
          <w:p w14:paraId="769B5C9C" w14:textId="77777777" w:rsidR="00C222C6" w:rsidRDefault="00C222C6" w:rsidP="00FC7441">
            <w:pPr>
              <w:pStyle w:val="ListParagraph"/>
              <w:numPr>
                <w:ilvl w:val="0"/>
                <w:numId w:val="24"/>
              </w:numPr>
            </w:pPr>
            <w:r>
              <w:t>Accelerometer</w:t>
            </w:r>
          </w:p>
        </w:tc>
      </w:tr>
      <w:tr w:rsidR="008A31BE" w14:paraId="450CFD8A" w14:textId="77777777" w:rsidTr="0058360E">
        <w:tc>
          <w:tcPr>
            <w:tcW w:w="2547" w:type="dxa"/>
          </w:tcPr>
          <w:p w14:paraId="540E04D0" w14:textId="77777777" w:rsidR="008A31BE" w:rsidRDefault="008A31BE" w:rsidP="0058360E">
            <w:r>
              <w:t>Evidence Bookmark to screen dump/ Reference to Appendix</w:t>
            </w:r>
          </w:p>
        </w:tc>
        <w:tc>
          <w:tcPr>
            <w:tcW w:w="6457" w:type="dxa"/>
          </w:tcPr>
          <w:p w14:paraId="38DB756E" w14:textId="77777777" w:rsidR="008A31BE" w:rsidRDefault="00140A97" w:rsidP="00FC7441">
            <w:pPr>
              <w:pStyle w:val="ListParagraph"/>
              <w:numPr>
                <w:ilvl w:val="0"/>
                <w:numId w:val="25"/>
              </w:numPr>
            </w:pPr>
            <w:r>
              <w:t xml:space="preserve">Algorithms-formed from the processor &amp; the accelerometer into biometric data. </w:t>
            </w:r>
            <w:r w:rsidRPr="00140A97">
              <w:t>Data such as blood pressure and calorie intake can also be provided to the user</w:t>
            </w:r>
            <w:r>
              <w:t>.</w:t>
            </w:r>
          </w:p>
          <w:p w14:paraId="5634DCF1" w14:textId="77777777" w:rsidR="00140A97" w:rsidRDefault="00140A97" w:rsidP="00FC7441">
            <w:pPr>
              <w:pStyle w:val="ListParagraph"/>
              <w:numPr>
                <w:ilvl w:val="0"/>
                <w:numId w:val="25"/>
              </w:numPr>
            </w:pPr>
            <w:r>
              <w:t xml:space="preserve">Optical </w:t>
            </w:r>
            <w:r w:rsidR="00D84A7D">
              <w:t>emitters</w:t>
            </w:r>
            <w:r>
              <w:t xml:space="preserve">- LEDs </w:t>
            </w:r>
            <w:r w:rsidRPr="00140A97">
              <w:t>send coloured light waves into the skin</w:t>
            </w:r>
            <w:r>
              <w:t>.</w:t>
            </w:r>
          </w:p>
        </w:tc>
      </w:tr>
      <w:tr w:rsidR="008A31BE" w14:paraId="371CCB1F" w14:textId="77777777" w:rsidTr="0058360E">
        <w:tc>
          <w:tcPr>
            <w:tcW w:w="2547" w:type="dxa"/>
          </w:tcPr>
          <w:p w14:paraId="1E6777DE" w14:textId="77777777" w:rsidR="008A31BE" w:rsidRDefault="008A31BE" w:rsidP="0058360E">
            <w:r>
              <w:t>How/Why information will be used</w:t>
            </w:r>
          </w:p>
        </w:tc>
        <w:tc>
          <w:tcPr>
            <w:tcW w:w="6457" w:type="dxa"/>
          </w:tcPr>
          <w:p w14:paraId="026E463C" w14:textId="77777777" w:rsidR="000E2185" w:rsidRDefault="000E2185" w:rsidP="000E2185">
            <w:pPr>
              <w:rPr>
                <w:b/>
              </w:rPr>
            </w:pPr>
            <w:r>
              <w:rPr>
                <w:b/>
              </w:rPr>
              <w:t>Why:</w:t>
            </w:r>
            <w:r w:rsidR="00140A97">
              <w:rPr>
                <w:b/>
              </w:rPr>
              <w:t xml:space="preserve"> </w:t>
            </w:r>
            <w:r w:rsidR="00140A97" w:rsidRPr="00140A97">
              <w:t xml:space="preserve">It will </w:t>
            </w:r>
            <w:r w:rsidR="003529C8">
              <w:t xml:space="preserve">establish a better understanding of how sensors function and how they can improve our daily </w:t>
            </w:r>
            <w:r w:rsidR="00D84A7D">
              <w:t>activities</w:t>
            </w:r>
            <w:r w:rsidR="003529C8">
              <w:t>.</w:t>
            </w:r>
            <w:r w:rsidR="00140A97">
              <w:rPr>
                <w:b/>
              </w:rPr>
              <w:t xml:space="preserve"> </w:t>
            </w:r>
          </w:p>
          <w:p w14:paraId="5B892351" w14:textId="77777777" w:rsidR="008A31BE" w:rsidRDefault="000E2185" w:rsidP="000E2185">
            <w:r>
              <w:rPr>
                <w:b/>
              </w:rPr>
              <w:t>How:</w:t>
            </w:r>
            <w:r w:rsidR="003529C8">
              <w:rPr>
                <w:b/>
              </w:rPr>
              <w:t xml:space="preserve"> </w:t>
            </w:r>
            <w:r w:rsidR="003529C8" w:rsidRPr="003529C8">
              <w:t xml:space="preserve">It will be used to </w:t>
            </w:r>
            <w:r w:rsidR="003529C8">
              <w:t xml:space="preserve">better current sensors to avoid any complications or threats. </w:t>
            </w:r>
          </w:p>
        </w:tc>
      </w:tr>
      <w:tr w:rsidR="008A31BE" w14:paraId="46FA6B35" w14:textId="77777777" w:rsidTr="0058360E">
        <w:tc>
          <w:tcPr>
            <w:tcW w:w="2547" w:type="dxa"/>
          </w:tcPr>
          <w:p w14:paraId="66A935EE" w14:textId="77777777" w:rsidR="008A31BE" w:rsidRDefault="008A31BE" w:rsidP="0058360E">
            <w:r>
              <w:t>Citation of reference</w:t>
            </w:r>
          </w:p>
        </w:tc>
        <w:tc>
          <w:tcPr>
            <w:tcW w:w="6457" w:type="dxa"/>
          </w:tcPr>
          <w:p w14:paraId="0486EB38" w14:textId="77777777" w:rsidR="008A31BE" w:rsidRDefault="00A17C9E" w:rsidP="0058360E">
            <w:sdt>
              <w:sdtPr>
                <w:id w:val="485985780"/>
                <w:citation/>
              </w:sdtPr>
              <w:sdtEndPr/>
              <w:sdtContent>
                <w:r w:rsidR="00E564A2">
                  <w:fldChar w:fldCharType="begin"/>
                </w:r>
                <w:r w:rsidR="003529C8">
                  <w:instrText xml:space="preserve">CITATION Wik25 \l 7177 </w:instrText>
                </w:r>
                <w:r w:rsidR="00E564A2">
                  <w:fldChar w:fldCharType="separate"/>
                </w:r>
                <w:r w:rsidR="003529C8" w:rsidRPr="003529C8">
                  <w:rPr>
                    <w:noProof/>
                  </w:rPr>
                  <w:t>(Wikipedia, 2024)</w:t>
                </w:r>
                <w:r w:rsidR="00E564A2">
                  <w:fldChar w:fldCharType="end"/>
                </w:r>
              </w:sdtContent>
            </w:sdt>
            <w:r w:rsidR="004E2CB0">
              <w:t xml:space="preserve"> </w:t>
            </w:r>
            <w:hyperlink r:id="rId34" w:tooltip="Go to online encyclopaedia" w:history="1">
              <w:r w:rsidR="004E2CB0" w:rsidRPr="00B068CB">
                <w:rPr>
                  <w:rStyle w:val="Hyperlink"/>
                </w:rPr>
                <w:t>[click here]</w:t>
              </w:r>
            </w:hyperlink>
          </w:p>
        </w:tc>
      </w:tr>
      <w:tr w:rsidR="00E564A2" w14:paraId="2DC70E46" w14:textId="77777777" w:rsidTr="0058360E">
        <w:tc>
          <w:tcPr>
            <w:tcW w:w="2547" w:type="dxa"/>
          </w:tcPr>
          <w:p w14:paraId="0FEF9C02" w14:textId="77777777" w:rsidR="00E564A2" w:rsidRDefault="00E564A2" w:rsidP="00E564A2">
            <w:r>
              <w:t>Proof authenticity</w:t>
            </w:r>
          </w:p>
        </w:tc>
        <w:tc>
          <w:tcPr>
            <w:tcW w:w="6457" w:type="dxa"/>
          </w:tcPr>
          <w:p w14:paraId="7640C4B3" w14:textId="77777777" w:rsidR="00E564A2" w:rsidRDefault="00E564A2" w:rsidP="00C222C6">
            <w:r>
              <w:t>It was last updated on th</w:t>
            </w:r>
            <w:r w:rsidR="00C222C6">
              <w:t>e 7 February 2024 at 04:42</w:t>
            </w:r>
            <w:r w:rsidR="003529C8">
              <w:t>.</w:t>
            </w:r>
          </w:p>
        </w:tc>
      </w:tr>
    </w:tbl>
    <w:p w14:paraId="487B6806" w14:textId="77777777" w:rsidR="00D50082" w:rsidRDefault="00D50082" w:rsidP="002D0BE3"/>
    <w:p w14:paraId="41528ACB" w14:textId="77777777" w:rsidR="00D50082" w:rsidRDefault="00D50082">
      <w:r>
        <w:br w:type="page"/>
      </w:r>
    </w:p>
    <w:p w14:paraId="16A354B5" w14:textId="77777777" w:rsidR="008A31BE" w:rsidRDefault="008A31BE" w:rsidP="002D0BE3"/>
    <w:tbl>
      <w:tblPr>
        <w:tblStyle w:val="TableGrid"/>
        <w:tblW w:w="0" w:type="auto"/>
        <w:tblLook w:val="04A0" w:firstRow="1" w:lastRow="0" w:firstColumn="1" w:lastColumn="0" w:noHBand="0" w:noVBand="1"/>
      </w:tblPr>
      <w:tblGrid>
        <w:gridCol w:w="2436"/>
        <w:gridCol w:w="6296"/>
      </w:tblGrid>
      <w:tr w:rsidR="008A31BE" w14:paraId="19CE7E6F" w14:textId="77777777" w:rsidTr="0058360E">
        <w:tc>
          <w:tcPr>
            <w:tcW w:w="2547" w:type="dxa"/>
          </w:tcPr>
          <w:p w14:paraId="12F557C2" w14:textId="77777777" w:rsidR="008A31BE" w:rsidRDefault="008A31BE" w:rsidP="0058360E">
            <w:r>
              <w:t>Question 10</w:t>
            </w:r>
          </w:p>
        </w:tc>
        <w:tc>
          <w:tcPr>
            <w:tcW w:w="6457" w:type="dxa"/>
          </w:tcPr>
          <w:p w14:paraId="69346333" w14:textId="77777777" w:rsidR="008A31BE" w:rsidRDefault="000C6BFB" w:rsidP="0058360E">
            <w:r w:rsidRPr="000C6BFB">
              <w:t>How is NFC technology different from RFID technology in smart accessories?</w:t>
            </w:r>
          </w:p>
        </w:tc>
      </w:tr>
      <w:tr w:rsidR="008A31BE" w14:paraId="5672DEF8" w14:textId="77777777" w:rsidTr="0058360E">
        <w:tc>
          <w:tcPr>
            <w:tcW w:w="2547" w:type="dxa"/>
          </w:tcPr>
          <w:p w14:paraId="21D5392D" w14:textId="77777777" w:rsidR="008A31BE" w:rsidRDefault="008A31BE" w:rsidP="0058360E">
            <w:r>
              <w:t>Open/Closed</w:t>
            </w:r>
          </w:p>
        </w:tc>
        <w:tc>
          <w:tcPr>
            <w:tcW w:w="6457" w:type="dxa"/>
          </w:tcPr>
          <w:p w14:paraId="0BFF2674" w14:textId="77777777" w:rsidR="008A31BE" w:rsidRDefault="00D55205" w:rsidP="0058360E">
            <w:r>
              <w:t>Open</w:t>
            </w:r>
          </w:p>
        </w:tc>
      </w:tr>
      <w:tr w:rsidR="008A31BE" w14:paraId="7EFDB11C" w14:textId="77777777" w:rsidTr="0058360E">
        <w:tc>
          <w:tcPr>
            <w:tcW w:w="2547" w:type="dxa"/>
          </w:tcPr>
          <w:p w14:paraId="0FE0BE17" w14:textId="77777777" w:rsidR="008A31BE" w:rsidRDefault="008A31BE" w:rsidP="0058360E">
            <w:r>
              <w:t>Category</w:t>
            </w:r>
          </w:p>
        </w:tc>
        <w:tc>
          <w:tcPr>
            <w:tcW w:w="6457" w:type="dxa"/>
          </w:tcPr>
          <w:p w14:paraId="3BE944B5" w14:textId="77777777" w:rsidR="008A31BE" w:rsidRDefault="009A65FE" w:rsidP="0058360E">
            <w:r>
              <w:t>Investigative</w:t>
            </w:r>
          </w:p>
        </w:tc>
      </w:tr>
      <w:tr w:rsidR="008A31BE" w14:paraId="500DF8F8" w14:textId="77777777" w:rsidTr="0058360E">
        <w:tc>
          <w:tcPr>
            <w:tcW w:w="2547" w:type="dxa"/>
          </w:tcPr>
          <w:p w14:paraId="65808BCF" w14:textId="77777777" w:rsidR="008A31BE" w:rsidRDefault="008A31BE" w:rsidP="0058360E">
            <w:r>
              <w:t>Methods and Sources</w:t>
            </w:r>
          </w:p>
        </w:tc>
        <w:tc>
          <w:tcPr>
            <w:tcW w:w="6457" w:type="dxa"/>
          </w:tcPr>
          <w:p w14:paraId="0F808228" w14:textId="77777777" w:rsidR="002F3DA3" w:rsidRDefault="002F3DA3" w:rsidP="0058360E">
            <w:r>
              <w:t>YouTube</w:t>
            </w:r>
          </w:p>
        </w:tc>
      </w:tr>
      <w:tr w:rsidR="008A31BE" w14:paraId="1F0C9AB8" w14:textId="77777777" w:rsidTr="0058360E">
        <w:tc>
          <w:tcPr>
            <w:tcW w:w="2547" w:type="dxa"/>
          </w:tcPr>
          <w:p w14:paraId="43152406" w14:textId="77777777" w:rsidR="008A31BE" w:rsidRDefault="008A31BE" w:rsidP="0058360E">
            <w:r>
              <w:t>Plan/Strategy for searching</w:t>
            </w:r>
          </w:p>
        </w:tc>
        <w:tc>
          <w:tcPr>
            <w:tcW w:w="6457" w:type="dxa"/>
          </w:tcPr>
          <w:p w14:paraId="1D13E388" w14:textId="77777777" w:rsidR="008A31BE" w:rsidRDefault="002F3DA3" w:rsidP="0058360E">
            <w:r>
              <w:t>Keywords such as “difference” ; “NFC” and “RFID”</w:t>
            </w:r>
          </w:p>
        </w:tc>
      </w:tr>
      <w:tr w:rsidR="008A31BE" w14:paraId="2F008F2A" w14:textId="77777777" w:rsidTr="0058360E">
        <w:tc>
          <w:tcPr>
            <w:tcW w:w="2547" w:type="dxa"/>
          </w:tcPr>
          <w:p w14:paraId="4198552B" w14:textId="77777777" w:rsidR="008A31BE" w:rsidRDefault="008A31BE" w:rsidP="0058360E">
            <w:r>
              <w:t>Package used to organise data</w:t>
            </w:r>
          </w:p>
        </w:tc>
        <w:tc>
          <w:tcPr>
            <w:tcW w:w="6457" w:type="dxa"/>
          </w:tcPr>
          <w:p w14:paraId="0C0821AD" w14:textId="77777777" w:rsidR="008A31BE" w:rsidRDefault="00C815F9" w:rsidP="0058360E">
            <w:r>
              <w:t>Database and Website</w:t>
            </w:r>
          </w:p>
        </w:tc>
      </w:tr>
      <w:tr w:rsidR="008A31BE" w14:paraId="764223B7" w14:textId="77777777" w:rsidTr="002F3DA3">
        <w:trPr>
          <w:trHeight w:val="1166"/>
        </w:trPr>
        <w:tc>
          <w:tcPr>
            <w:tcW w:w="2547" w:type="dxa"/>
          </w:tcPr>
          <w:p w14:paraId="43810344" w14:textId="77777777" w:rsidR="008A31BE" w:rsidRDefault="008A31BE" w:rsidP="0058360E">
            <w:r>
              <w:t>Answer to question</w:t>
            </w:r>
          </w:p>
        </w:tc>
        <w:tc>
          <w:tcPr>
            <w:tcW w:w="6457" w:type="dxa"/>
          </w:tcPr>
          <w:p w14:paraId="47672CB5" w14:textId="77777777" w:rsidR="008A31BE" w:rsidRDefault="002F3DA3" w:rsidP="00FC27FD">
            <w:pPr>
              <w:pStyle w:val="ListParagraph"/>
              <w:numPr>
                <w:ilvl w:val="0"/>
                <w:numId w:val="26"/>
              </w:numPr>
            </w:pPr>
            <w:r>
              <w:t>RFID: can work over longer distances</w:t>
            </w:r>
            <w:r w:rsidR="009723EB">
              <w:t xml:space="preserve"> and commonly used for inventory</w:t>
            </w:r>
          </w:p>
          <w:p w14:paraId="5C2AEFE6" w14:textId="77777777" w:rsidR="009723EB" w:rsidRDefault="009723EB" w:rsidP="00FC27FD">
            <w:pPr>
              <w:pStyle w:val="ListParagraph"/>
              <w:numPr>
                <w:ilvl w:val="0"/>
                <w:numId w:val="26"/>
              </w:numPr>
            </w:pPr>
            <w:r>
              <w:t>NFC: can only work .in close-proximity and adopted in smart phones can be used for contactless payment.</w:t>
            </w:r>
          </w:p>
        </w:tc>
      </w:tr>
      <w:tr w:rsidR="008A31BE" w14:paraId="32B77FBA" w14:textId="77777777" w:rsidTr="0058360E">
        <w:tc>
          <w:tcPr>
            <w:tcW w:w="2547" w:type="dxa"/>
          </w:tcPr>
          <w:p w14:paraId="62612987" w14:textId="77777777" w:rsidR="008A31BE" w:rsidRDefault="008A31BE" w:rsidP="0058360E">
            <w:r>
              <w:t>Evidence Bookmark to screen dump/ Reference to Appendix</w:t>
            </w:r>
          </w:p>
        </w:tc>
        <w:tc>
          <w:tcPr>
            <w:tcW w:w="6457" w:type="dxa"/>
          </w:tcPr>
          <w:p w14:paraId="4482F83C" w14:textId="77777777" w:rsidR="008B3F28" w:rsidRDefault="009723EB" w:rsidP="008B3F28">
            <w:r>
              <w:rPr>
                <w:noProof/>
                <w:lang w:eastAsia="en-ZA"/>
              </w:rPr>
              <w:drawing>
                <wp:inline distT="0" distB="0" distL="0" distR="0" wp14:anchorId="0C6BB3B2" wp14:editId="1AD97D65">
                  <wp:extent cx="2926630" cy="280257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e10.png"/>
                          <pic:cNvPicPr/>
                        </pic:nvPicPr>
                        <pic:blipFill rotWithShape="1">
                          <a:blip r:embed="rId35" cstate="print">
                            <a:extLst>
                              <a:ext uri="{28A0092B-C50C-407E-A947-70E740481C1C}">
                                <a14:useLocalDpi xmlns:a14="http://schemas.microsoft.com/office/drawing/2010/main" val="0"/>
                              </a:ext>
                            </a:extLst>
                          </a:blip>
                          <a:srcRect t="11267"/>
                          <a:stretch/>
                        </pic:blipFill>
                        <pic:spPr bwMode="auto">
                          <a:xfrm>
                            <a:off x="0" y="0"/>
                            <a:ext cx="2948495" cy="2823515"/>
                          </a:xfrm>
                          <a:prstGeom prst="rect">
                            <a:avLst/>
                          </a:prstGeom>
                          <a:ln>
                            <a:noFill/>
                          </a:ln>
                          <a:extLst>
                            <a:ext uri="{53640926-AAD7-44D8-BBD7-CCE9431645EC}">
                              <a14:shadowObscured xmlns:a14="http://schemas.microsoft.com/office/drawing/2010/main"/>
                            </a:ext>
                          </a:extLst>
                        </pic:spPr>
                      </pic:pic>
                    </a:graphicData>
                  </a:graphic>
                </wp:inline>
              </w:drawing>
            </w:r>
          </w:p>
          <w:p w14:paraId="6F79E79E" w14:textId="0DFA0DAC" w:rsidR="008A31BE" w:rsidRDefault="008B3F28" w:rsidP="008B3F28">
            <w:pPr>
              <w:pStyle w:val="Caption"/>
            </w:pPr>
            <w:bookmarkStart w:id="27" w:name="_Toc204355068"/>
            <w:r>
              <w:t xml:space="preserve">Figure </w:t>
            </w:r>
            <w:r w:rsidR="00A17C9E">
              <w:fldChar w:fldCharType="begin"/>
            </w:r>
            <w:r w:rsidR="00A17C9E">
              <w:instrText xml:space="preserve"> SEQ Figure \* ARABIC </w:instrText>
            </w:r>
            <w:r w:rsidR="00A17C9E">
              <w:fldChar w:fldCharType="separate"/>
            </w:r>
            <w:r w:rsidR="00C36BB5">
              <w:rPr>
                <w:noProof/>
              </w:rPr>
              <w:t>5</w:t>
            </w:r>
            <w:r w:rsidR="00A17C9E">
              <w:rPr>
                <w:noProof/>
              </w:rPr>
              <w:fldChar w:fldCharType="end"/>
            </w:r>
            <w:r w:rsidR="00273C7E">
              <w:t xml:space="preserve"> Screenshot of video showing difference betwe</w:t>
            </w:r>
            <w:r w:rsidR="0090734A">
              <w:t>en NFC and RFID technology</w:t>
            </w:r>
            <w:bookmarkEnd w:id="27"/>
            <w:r w:rsidR="0090734A">
              <w:t xml:space="preserve"> </w:t>
            </w:r>
          </w:p>
        </w:tc>
      </w:tr>
      <w:tr w:rsidR="008A31BE" w14:paraId="2192DC1F" w14:textId="77777777" w:rsidTr="0058360E">
        <w:tc>
          <w:tcPr>
            <w:tcW w:w="2547" w:type="dxa"/>
          </w:tcPr>
          <w:p w14:paraId="44ABC8A1" w14:textId="77777777" w:rsidR="008A31BE" w:rsidRDefault="008A31BE" w:rsidP="0058360E">
            <w:r>
              <w:t>How/Why information will be used</w:t>
            </w:r>
          </w:p>
        </w:tc>
        <w:tc>
          <w:tcPr>
            <w:tcW w:w="6457" w:type="dxa"/>
          </w:tcPr>
          <w:p w14:paraId="0D3C9BF6" w14:textId="77777777" w:rsidR="000E2185" w:rsidRPr="00D248DA" w:rsidRDefault="000E2185" w:rsidP="000E2185">
            <w:r>
              <w:rPr>
                <w:b/>
              </w:rPr>
              <w:t>Why:</w:t>
            </w:r>
            <w:r w:rsidR="00267FC4">
              <w:rPr>
                <w:b/>
              </w:rPr>
              <w:t xml:space="preserve"> </w:t>
            </w:r>
            <w:r w:rsidR="00D248DA">
              <w:t>It is a consideration to be made which ca impact the possible solutions one may have for their accessories.</w:t>
            </w:r>
          </w:p>
          <w:p w14:paraId="6937ED2E" w14:textId="77777777" w:rsidR="008A31BE" w:rsidRPr="00267FC4" w:rsidRDefault="000E2185" w:rsidP="009723EB">
            <w:r>
              <w:rPr>
                <w:b/>
              </w:rPr>
              <w:t>How:</w:t>
            </w:r>
            <w:r w:rsidR="00267FC4">
              <w:rPr>
                <w:b/>
              </w:rPr>
              <w:t xml:space="preserve"> </w:t>
            </w:r>
            <w:r w:rsidR="00267FC4" w:rsidRPr="00267FC4">
              <w:t>The information will impact</w:t>
            </w:r>
            <w:r w:rsidR="00267FC4">
              <w:rPr>
                <w:b/>
              </w:rPr>
              <w:t xml:space="preserve"> </w:t>
            </w:r>
            <w:r w:rsidR="00267FC4">
              <w:t>which kind of smart accessories to use depend</w:t>
            </w:r>
            <w:r w:rsidR="00D248DA">
              <w:t>.</w:t>
            </w:r>
          </w:p>
        </w:tc>
      </w:tr>
      <w:tr w:rsidR="008A31BE" w14:paraId="44D7B5B9" w14:textId="77777777" w:rsidTr="0058360E">
        <w:tc>
          <w:tcPr>
            <w:tcW w:w="2547" w:type="dxa"/>
          </w:tcPr>
          <w:p w14:paraId="1A136602" w14:textId="77777777" w:rsidR="008A31BE" w:rsidRDefault="008A31BE" w:rsidP="0058360E">
            <w:r>
              <w:t>Citation of reference</w:t>
            </w:r>
          </w:p>
        </w:tc>
        <w:tc>
          <w:tcPr>
            <w:tcW w:w="6457" w:type="dxa"/>
          </w:tcPr>
          <w:p w14:paraId="753D1EE9" w14:textId="77777777" w:rsidR="008A31BE" w:rsidRDefault="00A17C9E" w:rsidP="004E2CB0">
            <w:sdt>
              <w:sdtPr>
                <w:rPr>
                  <w:b/>
                </w:rPr>
                <w:id w:val="726422290"/>
                <w:citation/>
              </w:sdtPr>
              <w:sdtEndPr/>
              <w:sdtContent>
                <w:r w:rsidR="009723EB">
                  <w:rPr>
                    <w:b/>
                  </w:rPr>
                  <w:fldChar w:fldCharType="begin"/>
                </w:r>
                <w:r w:rsidR="009723EB">
                  <w:rPr>
                    <w:b/>
                  </w:rPr>
                  <w:instrText xml:space="preserve"> CITATION Eye23 \l 7177 </w:instrText>
                </w:r>
                <w:r w:rsidR="009723EB">
                  <w:rPr>
                    <w:b/>
                  </w:rPr>
                  <w:fldChar w:fldCharType="separate"/>
                </w:r>
                <w:r w:rsidR="009723EB">
                  <w:rPr>
                    <w:b/>
                    <w:noProof/>
                  </w:rPr>
                  <w:t xml:space="preserve"> </w:t>
                </w:r>
                <w:r w:rsidR="009723EB" w:rsidRPr="009723EB">
                  <w:rPr>
                    <w:noProof/>
                  </w:rPr>
                  <w:t>(NFC vs RFID, What' s the difference, 2023)</w:t>
                </w:r>
                <w:r w:rsidR="009723EB">
                  <w:rPr>
                    <w:b/>
                  </w:rPr>
                  <w:fldChar w:fldCharType="end"/>
                </w:r>
              </w:sdtContent>
            </w:sdt>
            <w:r w:rsidR="004E2CB0">
              <w:rPr>
                <w:b/>
              </w:rPr>
              <w:t xml:space="preserve"> </w:t>
            </w:r>
            <w:hyperlink r:id="rId36" w:tooltip="Go to YouTube video" w:history="1">
              <w:r w:rsidR="004E2CB0" w:rsidRPr="00B068CB">
                <w:rPr>
                  <w:rStyle w:val="Hyperlink"/>
                </w:rPr>
                <w:t>[click here]</w:t>
              </w:r>
            </w:hyperlink>
          </w:p>
        </w:tc>
      </w:tr>
      <w:tr w:rsidR="008A31BE" w14:paraId="5CC5D854" w14:textId="77777777" w:rsidTr="0058360E">
        <w:tc>
          <w:tcPr>
            <w:tcW w:w="2547" w:type="dxa"/>
          </w:tcPr>
          <w:p w14:paraId="22635566" w14:textId="77777777" w:rsidR="008A31BE" w:rsidRDefault="008A31BE" w:rsidP="0058360E">
            <w:r>
              <w:t>Proof authenticity</w:t>
            </w:r>
          </w:p>
        </w:tc>
        <w:tc>
          <w:tcPr>
            <w:tcW w:w="6457" w:type="dxa"/>
          </w:tcPr>
          <w:p w14:paraId="57CFDFB4" w14:textId="77777777" w:rsidR="008A31BE" w:rsidRDefault="00D248DA" w:rsidP="0058360E">
            <w:r>
              <w:t>Information is usable  as the channel focuses on the latest</w:t>
            </w:r>
            <w:r w:rsidRPr="00D248DA">
              <w:t xml:space="preserve"> business technology and IT topics, including AI, cybersecurity, networking, cloud, storage, sustainability and more.</w:t>
            </w:r>
          </w:p>
        </w:tc>
      </w:tr>
    </w:tbl>
    <w:p w14:paraId="2D08E37C" w14:textId="77777777" w:rsidR="00D50082" w:rsidRDefault="00D50082" w:rsidP="002D0BE3"/>
    <w:p w14:paraId="490BE523" w14:textId="77777777" w:rsidR="00D50082" w:rsidRDefault="00D50082">
      <w:r>
        <w:br w:type="page"/>
      </w:r>
    </w:p>
    <w:p w14:paraId="6862486E" w14:textId="77777777" w:rsidR="008A31BE" w:rsidRDefault="008A31BE" w:rsidP="002D0BE3"/>
    <w:tbl>
      <w:tblPr>
        <w:tblStyle w:val="TableGrid"/>
        <w:tblW w:w="0" w:type="auto"/>
        <w:tblLook w:val="04A0" w:firstRow="1" w:lastRow="0" w:firstColumn="1" w:lastColumn="0" w:noHBand="0" w:noVBand="1"/>
      </w:tblPr>
      <w:tblGrid>
        <w:gridCol w:w="1376"/>
        <w:gridCol w:w="7356"/>
      </w:tblGrid>
      <w:tr w:rsidR="008A31BE" w14:paraId="4020E855" w14:textId="77777777" w:rsidTr="0058360E">
        <w:tc>
          <w:tcPr>
            <w:tcW w:w="2547" w:type="dxa"/>
          </w:tcPr>
          <w:p w14:paraId="1D818033" w14:textId="77777777" w:rsidR="008A31BE" w:rsidRDefault="008A31BE" w:rsidP="0058360E">
            <w:r>
              <w:t>Question 11</w:t>
            </w:r>
          </w:p>
        </w:tc>
        <w:tc>
          <w:tcPr>
            <w:tcW w:w="6457" w:type="dxa"/>
          </w:tcPr>
          <w:p w14:paraId="0C1FEF02" w14:textId="77777777" w:rsidR="008A31BE" w:rsidRDefault="000C6BFB" w:rsidP="0058360E">
            <w:r w:rsidRPr="000C6BFB">
              <w:t>How can smart accessories monitor and manage chronic health conditions?</w:t>
            </w:r>
          </w:p>
        </w:tc>
      </w:tr>
      <w:tr w:rsidR="008A31BE" w14:paraId="61BE54CB" w14:textId="77777777" w:rsidTr="0058360E">
        <w:tc>
          <w:tcPr>
            <w:tcW w:w="2547" w:type="dxa"/>
          </w:tcPr>
          <w:p w14:paraId="497DDF18" w14:textId="77777777" w:rsidR="008A31BE" w:rsidRDefault="008A31BE" w:rsidP="0058360E">
            <w:r>
              <w:t>Open/Closed</w:t>
            </w:r>
          </w:p>
        </w:tc>
        <w:tc>
          <w:tcPr>
            <w:tcW w:w="6457" w:type="dxa"/>
          </w:tcPr>
          <w:p w14:paraId="7CE469DE" w14:textId="77777777" w:rsidR="008A31BE" w:rsidRDefault="00D55205" w:rsidP="0058360E">
            <w:r>
              <w:t>Open</w:t>
            </w:r>
          </w:p>
        </w:tc>
      </w:tr>
      <w:tr w:rsidR="008A31BE" w14:paraId="360E67AA" w14:textId="77777777" w:rsidTr="0058360E">
        <w:tc>
          <w:tcPr>
            <w:tcW w:w="2547" w:type="dxa"/>
          </w:tcPr>
          <w:p w14:paraId="5DC7E65B" w14:textId="77777777" w:rsidR="008A31BE" w:rsidRDefault="008A31BE" w:rsidP="0058360E">
            <w:r>
              <w:t>Category</w:t>
            </w:r>
          </w:p>
        </w:tc>
        <w:tc>
          <w:tcPr>
            <w:tcW w:w="6457" w:type="dxa"/>
          </w:tcPr>
          <w:p w14:paraId="58DD1F80" w14:textId="77777777" w:rsidR="008A31BE" w:rsidRDefault="009A65FE" w:rsidP="0058360E">
            <w:r>
              <w:t>Investigative</w:t>
            </w:r>
          </w:p>
        </w:tc>
      </w:tr>
      <w:tr w:rsidR="007F6378" w14:paraId="1AB418F3" w14:textId="77777777" w:rsidTr="0058360E">
        <w:tc>
          <w:tcPr>
            <w:tcW w:w="2547" w:type="dxa"/>
          </w:tcPr>
          <w:p w14:paraId="61ABA964" w14:textId="77777777" w:rsidR="007F6378" w:rsidRDefault="007F6378" w:rsidP="007F6378">
            <w:r>
              <w:t>Methods and Sources</w:t>
            </w:r>
          </w:p>
        </w:tc>
        <w:tc>
          <w:tcPr>
            <w:tcW w:w="6457" w:type="dxa"/>
          </w:tcPr>
          <w:p w14:paraId="118E49DB" w14:textId="77777777" w:rsidR="007F6378" w:rsidRDefault="007F6378" w:rsidP="007F6378">
            <w:r w:rsidRPr="00E564A2">
              <w:t>Online encyclopaedia</w:t>
            </w:r>
          </w:p>
        </w:tc>
      </w:tr>
      <w:tr w:rsidR="007F6378" w14:paraId="4545CE20" w14:textId="77777777" w:rsidTr="0058360E">
        <w:tc>
          <w:tcPr>
            <w:tcW w:w="2547" w:type="dxa"/>
          </w:tcPr>
          <w:p w14:paraId="0A2DD336" w14:textId="77777777" w:rsidR="007F6378" w:rsidRDefault="007F6378" w:rsidP="007F6378">
            <w:r>
              <w:t>Plan/Strategy for searching</w:t>
            </w:r>
          </w:p>
        </w:tc>
        <w:tc>
          <w:tcPr>
            <w:tcW w:w="6457" w:type="dxa"/>
          </w:tcPr>
          <w:p w14:paraId="1B0C632F" w14:textId="77777777" w:rsidR="007F6378" w:rsidRDefault="007F6378" w:rsidP="007F6378">
            <w:r>
              <w:t>Use keywords such as :”Manage”; “conditions” and” monitor”</w:t>
            </w:r>
          </w:p>
        </w:tc>
      </w:tr>
      <w:tr w:rsidR="007F6378" w14:paraId="1F5DB1DD" w14:textId="77777777" w:rsidTr="0058360E">
        <w:tc>
          <w:tcPr>
            <w:tcW w:w="2547" w:type="dxa"/>
          </w:tcPr>
          <w:p w14:paraId="2201897A" w14:textId="77777777" w:rsidR="007F6378" w:rsidRDefault="007F6378" w:rsidP="007F6378">
            <w:r>
              <w:t>Package used to organise data</w:t>
            </w:r>
          </w:p>
        </w:tc>
        <w:tc>
          <w:tcPr>
            <w:tcW w:w="6457" w:type="dxa"/>
          </w:tcPr>
          <w:p w14:paraId="3003DDB8" w14:textId="77777777" w:rsidR="007F6378" w:rsidRDefault="007F6378" w:rsidP="007F6378">
            <w:r>
              <w:t>Database and Website</w:t>
            </w:r>
          </w:p>
        </w:tc>
      </w:tr>
      <w:tr w:rsidR="007F6378" w14:paraId="73FB85AD" w14:textId="77777777" w:rsidTr="0058360E">
        <w:tc>
          <w:tcPr>
            <w:tcW w:w="2547" w:type="dxa"/>
          </w:tcPr>
          <w:p w14:paraId="687D32D7" w14:textId="77777777" w:rsidR="007F6378" w:rsidRDefault="007F6378" w:rsidP="007F6378">
            <w:r>
              <w:t>Answer to question</w:t>
            </w:r>
          </w:p>
        </w:tc>
        <w:tc>
          <w:tcPr>
            <w:tcW w:w="6457" w:type="dxa"/>
          </w:tcPr>
          <w:p w14:paraId="26144DDB" w14:textId="77777777" w:rsidR="007F6378" w:rsidRDefault="007F6378" w:rsidP="007F6378">
            <w:r w:rsidRPr="007F6378">
              <w:t>Withings</w:t>
            </w:r>
            <w:r w:rsidR="00D166A6">
              <w:rPr>
                <w:rStyle w:val="FootnoteReference"/>
              </w:rPr>
              <w:footnoteReference w:id="3"/>
            </w:r>
            <w:r w:rsidRPr="007F6378">
              <w:t xml:space="preserve"> released the first connected blood pressure monitor, which was upgraded in March 2014 to a wireless version to connect to iOS and Android mobile devices.[50] Approved by the FDA, the device allows patients to chart their blood pressure readings at home</w:t>
            </w:r>
            <w:r>
              <w:t>.</w:t>
            </w:r>
          </w:p>
        </w:tc>
      </w:tr>
      <w:tr w:rsidR="007F6378" w14:paraId="4211A2AF" w14:textId="77777777" w:rsidTr="0058360E">
        <w:tc>
          <w:tcPr>
            <w:tcW w:w="2547" w:type="dxa"/>
          </w:tcPr>
          <w:p w14:paraId="134423C1" w14:textId="77777777" w:rsidR="007F6378" w:rsidRDefault="007F6378" w:rsidP="007F6378">
            <w:r>
              <w:t>Evidence Bookmark to screen dump/ Reference to Appendix</w:t>
            </w:r>
          </w:p>
        </w:tc>
        <w:tc>
          <w:tcPr>
            <w:tcW w:w="6457" w:type="dxa"/>
          </w:tcPr>
          <w:p w14:paraId="381C57CA" w14:textId="77777777" w:rsidR="008B3F28" w:rsidRDefault="007F6378" w:rsidP="008B3F28">
            <w:r w:rsidRPr="007F6378">
              <w:rPr>
                <w:noProof/>
                <w:lang w:eastAsia="en-ZA"/>
              </w:rPr>
              <w:drawing>
                <wp:inline distT="0" distB="0" distL="0" distR="0" wp14:anchorId="542C3B0C" wp14:editId="3FE213C6">
                  <wp:extent cx="4734462" cy="1745672"/>
                  <wp:effectExtent l="0" t="0" r="9525" b="6985"/>
                  <wp:docPr id="10" name="Picture 10" descr="E:\CAT\PAT (gr12)\Rachidi Nesh 12F PAT\Phase 1\Sources\Open-ended questions' sources\que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AT\PAT (gr12)\Rachidi Nesh 12F PAT\Phase 1\Sources\Open-ended questions' sources\que11-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6757" cy="1757580"/>
                          </a:xfrm>
                          <a:prstGeom prst="rect">
                            <a:avLst/>
                          </a:prstGeom>
                          <a:noFill/>
                          <a:ln>
                            <a:noFill/>
                          </a:ln>
                        </pic:spPr>
                      </pic:pic>
                    </a:graphicData>
                  </a:graphic>
                </wp:inline>
              </w:drawing>
            </w:r>
          </w:p>
          <w:p w14:paraId="3260AE76" w14:textId="0AAA9E1E" w:rsidR="007F6378" w:rsidRDefault="008B3F28" w:rsidP="008B3F28">
            <w:pPr>
              <w:pStyle w:val="Caption"/>
            </w:pPr>
            <w:bookmarkStart w:id="28" w:name="_Toc204355069"/>
            <w:r>
              <w:t xml:space="preserve">Figure </w:t>
            </w:r>
            <w:r w:rsidR="00A17C9E">
              <w:fldChar w:fldCharType="begin"/>
            </w:r>
            <w:r w:rsidR="00A17C9E">
              <w:instrText xml:space="preserve"> SEQ Figure \* ARABIC </w:instrText>
            </w:r>
            <w:r w:rsidR="00A17C9E">
              <w:fldChar w:fldCharType="separate"/>
            </w:r>
            <w:r w:rsidR="00C36BB5">
              <w:rPr>
                <w:noProof/>
              </w:rPr>
              <w:t>6</w:t>
            </w:r>
            <w:r w:rsidR="00A17C9E">
              <w:rPr>
                <w:noProof/>
              </w:rPr>
              <w:fldChar w:fldCharType="end"/>
            </w:r>
            <w:r w:rsidR="0090734A">
              <w:t xml:space="preserve"> Screenshot showing </w:t>
            </w:r>
            <w:r w:rsidR="00D94328">
              <w:t>how smart accessories can monitor health conditions</w:t>
            </w:r>
            <w:bookmarkEnd w:id="28"/>
          </w:p>
        </w:tc>
      </w:tr>
      <w:tr w:rsidR="007F6378" w14:paraId="2EB12F77" w14:textId="77777777" w:rsidTr="0058360E">
        <w:tc>
          <w:tcPr>
            <w:tcW w:w="2547" w:type="dxa"/>
          </w:tcPr>
          <w:p w14:paraId="399AE7CB" w14:textId="77777777" w:rsidR="007F6378" w:rsidRDefault="007F6378" w:rsidP="007F6378">
            <w:r>
              <w:t>How/Why information will be used</w:t>
            </w:r>
          </w:p>
        </w:tc>
        <w:tc>
          <w:tcPr>
            <w:tcW w:w="6457" w:type="dxa"/>
          </w:tcPr>
          <w:p w14:paraId="06BB36E2" w14:textId="77777777" w:rsidR="007F6378" w:rsidRDefault="007F6378" w:rsidP="007F6378">
            <w:pPr>
              <w:rPr>
                <w:b/>
              </w:rPr>
            </w:pPr>
            <w:r>
              <w:rPr>
                <w:b/>
              </w:rPr>
              <w:t>Why:</w:t>
            </w:r>
            <w:r w:rsidR="001E43D4">
              <w:rPr>
                <w:b/>
              </w:rPr>
              <w:t xml:space="preserve"> </w:t>
            </w:r>
            <w:r w:rsidR="001E43D4" w:rsidRPr="001E43D4">
              <w:t>So</w:t>
            </w:r>
            <w:r w:rsidR="001E43D4">
              <w:t xml:space="preserve"> that these accessories can</w:t>
            </w:r>
            <w:r w:rsidR="001E43D4" w:rsidRPr="001E43D4">
              <w:t xml:space="preserve"> infor</w:t>
            </w:r>
            <w:r w:rsidR="001E43D4">
              <w:t>m</w:t>
            </w:r>
            <w:r w:rsidR="001E43D4" w:rsidRPr="001E43D4">
              <w:t xml:space="preserve"> </w:t>
            </w:r>
            <w:r w:rsidR="001E43D4">
              <w:t xml:space="preserve">us </w:t>
            </w:r>
            <w:r w:rsidR="001E43D4" w:rsidRPr="001E43D4">
              <w:t xml:space="preserve">on the health </w:t>
            </w:r>
            <w:r w:rsidR="001E43D4">
              <w:t xml:space="preserve">possible </w:t>
            </w:r>
            <w:r w:rsidR="001E43D4" w:rsidRPr="001E43D4">
              <w:t>threats</w:t>
            </w:r>
            <w:r w:rsidR="001E43D4">
              <w:t>.</w:t>
            </w:r>
          </w:p>
          <w:p w14:paraId="5735314D" w14:textId="77777777" w:rsidR="007F6378" w:rsidRPr="001E43D4" w:rsidRDefault="007F6378" w:rsidP="007F6378">
            <w:r>
              <w:rPr>
                <w:b/>
              </w:rPr>
              <w:t>How:</w:t>
            </w:r>
            <w:r w:rsidR="001E43D4">
              <w:rPr>
                <w:b/>
              </w:rPr>
              <w:t xml:space="preserve"> </w:t>
            </w:r>
            <w:r w:rsidR="001E43D4">
              <w:t>It will be used to form tables of expression on the benefits</w:t>
            </w:r>
            <w:r w:rsidR="00440573">
              <w:t xml:space="preserve"> of being able to monitor your health 24/7.</w:t>
            </w:r>
          </w:p>
        </w:tc>
      </w:tr>
      <w:tr w:rsidR="007F6378" w14:paraId="6DD80C03" w14:textId="77777777" w:rsidTr="0058360E">
        <w:tc>
          <w:tcPr>
            <w:tcW w:w="2547" w:type="dxa"/>
          </w:tcPr>
          <w:p w14:paraId="5E76AF90" w14:textId="77777777" w:rsidR="007F6378" w:rsidRDefault="007F6378" w:rsidP="007F6378">
            <w:r>
              <w:t>Citation of reference</w:t>
            </w:r>
          </w:p>
        </w:tc>
        <w:tc>
          <w:tcPr>
            <w:tcW w:w="6457" w:type="dxa"/>
          </w:tcPr>
          <w:p w14:paraId="0A39FE28" w14:textId="77777777" w:rsidR="007F6378" w:rsidRDefault="00A17C9E" w:rsidP="007F6378">
            <w:sdt>
              <w:sdtPr>
                <w:id w:val="-1784796404"/>
                <w:citation/>
              </w:sdtPr>
              <w:sdtEndPr/>
              <w:sdtContent>
                <w:r w:rsidR="00440573">
                  <w:fldChar w:fldCharType="begin"/>
                </w:r>
                <w:r w:rsidR="00440573">
                  <w:instrText xml:space="preserve"> CITATION Car25 \l 7177 </w:instrText>
                </w:r>
                <w:r w:rsidR="00440573">
                  <w:fldChar w:fldCharType="separate"/>
                </w:r>
                <w:r w:rsidR="00440573" w:rsidRPr="00440573">
                  <w:rPr>
                    <w:noProof/>
                  </w:rPr>
                  <w:t>(Carreel, et al., n.d.)</w:t>
                </w:r>
                <w:r w:rsidR="00440573">
                  <w:fldChar w:fldCharType="end"/>
                </w:r>
              </w:sdtContent>
            </w:sdt>
            <w:r w:rsidR="004E2CB0">
              <w:t xml:space="preserve"> </w:t>
            </w:r>
            <w:hyperlink r:id="rId38" w:tooltip="Go to online encyclopaedia" w:history="1">
              <w:r w:rsidR="004E2CB0" w:rsidRPr="00B068CB">
                <w:rPr>
                  <w:rStyle w:val="Hyperlink"/>
                </w:rPr>
                <w:t>[click here]</w:t>
              </w:r>
            </w:hyperlink>
            <w:r w:rsidR="004E2CB0">
              <w:t xml:space="preserve"> </w:t>
            </w:r>
          </w:p>
        </w:tc>
      </w:tr>
      <w:tr w:rsidR="007F6378" w14:paraId="276729A6" w14:textId="77777777" w:rsidTr="0058360E">
        <w:tc>
          <w:tcPr>
            <w:tcW w:w="2547" w:type="dxa"/>
          </w:tcPr>
          <w:p w14:paraId="1451B3DF" w14:textId="77777777" w:rsidR="007F6378" w:rsidRDefault="007F6378" w:rsidP="007F6378">
            <w:r>
              <w:t>Proof authenticity</w:t>
            </w:r>
          </w:p>
        </w:tc>
        <w:tc>
          <w:tcPr>
            <w:tcW w:w="6457" w:type="dxa"/>
          </w:tcPr>
          <w:p w14:paraId="1D6E3154" w14:textId="77777777" w:rsidR="007F6378" w:rsidRDefault="0014432B" w:rsidP="007F6378">
            <w:r>
              <w:t>It was founded in June 2008 and updated last on the 17</w:t>
            </w:r>
            <w:r w:rsidRPr="0014432B">
              <w:rPr>
                <w:vertAlign w:val="superscript"/>
              </w:rPr>
              <w:t>th</w:t>
            </w:r>
            <w:r>
              <w:t xml:space="preserve"> of January 2025, at 10:39</w:t>
            </w:r>
          </w:p>
        </w:tc>
      </w:tr>
    </w:tbl>
    <w:p w14:paraId="3BB59FBE" w14:textId="77777777" w:rsidR="00D50082" w:rsidRDefault="00D50082" w:rsidP="002D0BE3"/>
    <w:p w14:paraId="41BE1F14" w14:textId="77777777" w:rsidR="00D50082" w:rsidRDefault="00D50082">
      <w:r>
        <w:br w:type="page"/>
      </w:r>
    </w:p>
    <w:p w14:paraId="35BB210D" w14:textId="77777777" w:rsidR="008A31BE" w:rsidRDefault="008A31BE" w:rsidP="002D0BE3"/>
    <w:tbl>
      <w:tblPr>
        <w:tblStyle w:val="TableGrid"/>
        <w:tblW w:w="0" w:type="auto"/>
        <w:tblLook w:val="04A0" w:firstRow="1" w:lastRow="0" w:firstColumn="1" w:lastColumn="0" w:noHBand="0" w:noVBand="1"/>
      </w:tblPr>
      <w:tblGrid>
        <w:gridCol w:w="1384"/>
        <w:gridCol w:w="7348"/>
      </w:tblGrid>
      <w:tr w:rsidR="008A31BE" w14:paraId="58B78D82" w14:textId="77777777" w:rsidTr="0058360E">
        <w:tc>
          <w:tcPr>
            <w:tcW w:w="2547" w:type="dxa"/>
          </w:tcPr>
          <w:p w14:paraId="66EFC0F1" w14:textId="77777777" w:rsidR="008A31BE" w:rsidRDefault="008A31BE" w:rsidP="0058360E">
            <w:r>
              <w:t>Question 12</w:t>
            </w:r>
          </w:p>
        </w:tc>
        <w:tc>
          <w:tcPr>
            <w:tcW w:w="6457" w:type="dxa"/>
          </w:tcPr>
          <w:p w14:paraId="16C9D9DC" w14:textId="77777777" w:rsidR="008A31BE" w:rsidRDefault="000C6BFB" w:rsidP="0058360E">
            <w:r w:rsidRPr="000C6BFB">
              <w:t>If there is a growing concern for the health impacts of electromagnetic radiation, then what would happen to the demand for smart accessories with reduced radiation emissions?</w:t>
            </w:r>
          </w:p>
        </w:tc>
      </w:tr>
      <w:tr w:rsidR="008A31BE" w14:paraId="4B4F4113" w14:textId="77777777" w:rsidTr="0058360E">
        <w:tc>
          <w:tcPr>
            <w:tcW w:w="2547" w:type="dxa"/>
          </w:tcPr>
          <w:p w14:paraId="14BCA419" w14:textId="77777777" w:rsidR="008A31BE" w:rsidRDefault="008A31BE" w:rsidP="0058360E">
            <w:r>
              <w:t>Open/Closed</w:t>
            </w:r>
          </w:p>
        </w:tc>
        <w:tc>
          <w:tcPr>
            <w:tcW w:w="6457" w:type="dxa"/>
          </w:tcPr>
          <w:p w14:paraId="23F00DD4" w14:textId="77777777" w:rsidR="008A31BE" w:rsidRDefault="00D55205" w:rsidP="0058360E">
            <w:r>
              <w:t>Open</w:t>
            </w:r>
          </w:p>
        </w:tc>
      </w:tr>
      <w:tr w:rsidR="008A31BE" w14:paraId="0E3ECD3D" w14:textId="77777777" w:rsidTr="0058360E">
        <w:tc>
          <w:tcPr>
            <w:tcW w:w="2547" w:type="dxa"/>
          </w:tcPr>
          <w:p w14:paraId="3A80658C" w14:textId="77777777" w:rsidR="008A31BE" w:rsidRDefault="008A31BE" w:rsidP="0058360E">
            <w:r>
              <w:t>Category</w:t>
            </w:r>
          </w:p>
        </w:tc>
        <w:tc>
          <w:tcPr>
            <w:tcW w:w="6457" w:type="dxa"/>
          </w:tcPr>
          <w:p w14:paraId="6AC4780F" w14:textId="77777777" w:rsidR="008A31BE" w:rsidRDefault="00D55205" w:rsidP="0058360E">
            <w:r>
              <w:t>Change</w:t>
            </w:r>
          </w:p>
        </w:tc>
      </w:tr>
      <w:tr w:rsidR="008A31BE" w14:paraId="7E175DAD" w14:textId="77777777" w:rsidTr="0058360E">
        <w:tc>
          <w:tcPr>
            <w:tcW w:w="2547" w:type="dxa"/>
          </w:tcPr>
          <w:p w14:paraId="1A546552" w14:textId="77777777" w:rsidR="008A31BE" w:rsidRDefault="008A31BE" w:rsidP="0058360E">
            <w:r>
              <w:t>Methods and Sources</w:t>
            </w:r>
          </w:p>
        </w:tc>
        <w:tc>
          <w:tcPr>
            <w:tcW w:w="6457" w:type="dxa"/>
          </w:tcPr>
          <w:p w14:paraId="32BFAB32" w14:textId="77777777" w:rsidR="008A31BE" w:rsidRDefault="002752A0" w:rsidP="0058360E">
            <w:r>
              <w:t>Blog</w:t>
            </w:r>
          </w:p>
        </w:tc>
      </w:tr>
      <w:tr w:rsidR="008A31BE" w14:paraId="68AC7215" w14:textId="77777777" w:rsidTr="0058360E">
        <w:tc>
          <w:tcPr>
            <w:tcW w:w="2547" w:type="dxa"/>
          </w:tcPr>
          <w:p w14:paraId="61719EBF" w14:textId="77777777" w:rsidR="008A31BE" w:rsidRDefault="008A31BE" w:rsidP="0058360E">
            <w:r>
              <w:t>Plan/Strategy for searching</w:t>
            </w:r>
          </w:p>
        </w:tc>
        <w:tc>
          <w:tcPr>
            <w:tcW w:w="6457" w:type="dxa"/>
          </w:tcPr>
          <w:p w14:paraId="5EE3EA9D" w14:textId="77777777" w:rsidR="008A31BE" w:rsidRDefault="002752A0" w:rsidP="0058360E">
            <w:r>
              <w:t>Use keyword such as :”concern”, “electromagnetic radiation” and “</w:t>
            </w:r>
            <w:r w:rsidR="00D84A7D">
              <w:t>reduced</w:t>
            </w:r>
            <w:r>
              <w:t>”</w:t>
            </w:r>
          </w:p>
        </w:tc>
      </w:tr>
      <w:tr w:rsidR="008A31BE" w14:paraId="2AEDC323" w14:textId="77777777" w:rsidTr="0058360E">
        <w:tc>
          <w:tcPr>
            <w:tcW w:w="2547" w:type="dxa"/>
          </w:tcPr>
          <w:p w14:paraId="3AA182CB" w14:textId="77777777" w:rsidR="008A31BE" w:rsidRDefault="008A31BE" w:rsidP="0058360E">
            <w:r>
              <w:t>Package used to organise data</w:t>
            </w:r>
          </w:p>
        </w:tc>
        <w:tc>
          <w:tcPr>
            <w:tcW w:w="6457" w:type="dxa"/>
          </w:tcPr>
          <w:p w14:paraId="6123868D" w14:textId="77777777" w:rsidR="008A31BE" w:rsidRDefault="00C815F9" w:rsidP="0058360E">
            <w:r>
              <w:t>Database and Website</w:t>
            </w:r>
          </w:p>
        </w:tc>
      </w:tr>
      <w:tr w:rsidR="008A31BE" w14:paraId="7808690A" w14:textId="77777777" w:rsidTr="0058360E">
        <w:tc>
          <w:tcPr>
            <w:tcW w:w="2547" w:type="dxa"/>
          </w:tcPr>
          <w:p w14:paraId="7E63EF7A" w14:textId="77777777" w:rsidR="008A31BE" w:rsidRDefault="008A31BE" w:rsidP="0058360E">
            <w:r>
              <w:t>Answer to question</w:t>
            </w:r>
          </w:p>
        </w:tc>
        <w:tc>
          <w:tcPr>
            <w:tcW w:w="6457" w:type="dxa"/>
          </w:tcPr>
          <w:p w14:paraId="5AE70C63" w14:textId="77777777" w:rsidR="002752A0" w:rsidRDefault="002752A0" w:rsidP="002752A0">
            <w:pPr>
              <w:tabs>
                <w:tab w:val="left" w:pos="977"/>
              </w:tabs>
            </w:pPr>
            <w:r>
              <w:t>Heightened awareness of the potential health risks associated with electromagnetic radiation is driving consumer demand for smart accessories with reduced radiation emissions. Manufacturers are responding by developing products that prioritize user safety, indicating a market shift towards low-radiation devices.</w:t>
            </w:r>
          </w:p>
          <w:p w14:paraId="6CD30F8C" w14:textId="77777777" w:rsidR="008A31BE" w:rsidRDefault="008A31BE" w:rsidP="002752A0">
            <w:pPr>
              <w:tabs>
                <w:tab w:val="left" w:pos="977"/>
              </w:tabs>
            </w:pPr>
          </w:p>
        </w:tc>
      </w:tr>
      <w:tr w:rsidR="008A31BE" w14:paraId="0BACD12F" w14:textId="77777777" w:rsidTr="00D50082">
        <w:trPr>
          <w:trHeight w:val="1983"/>
        </w:trPr>
        <w:tc>
          <w:tcPr>
            <w:tcW w:w="2547" w:type="dxa"/>
          </w:tcPr>
          <w:p w14:paraId="75B29625" w14:textId="77777777" w:rsidR="008A31BE" w:rsidRDefault="008A31BE" w:rsidP="0058360E">
            <w:r>
              <w:t>Evidence Bookmark to screen dump/ Reference to Appendix</w:t>
            </w:r>
          </w:p>
        </w:tc>
        <w:tc>
          <w:tcPr>
            <w:tcW w:w="6457" w:type="dxa"/>
          </w:tcPr>
          <w:p w14:paraId="5F3710D6" w14:textId="77777777" w:rsidR="008B3F28" w:rsidRDefault="00E85E63" w:rsidP="008B3F28">
            <w:pPr>
              <w:pStyle w:val="NormalWeb"/>
            </w:pPr>
            <w:r>
              <w:rPr>
                <w:noProof/>
              </w:rPr>
              <w:drawing>
                <wp:inline distT="0" distB="0" distL="0" distR="0" wp14:anchorId="5F1D79A8" wp14:editId="08D0FCFF">
                  <wp:extent cx="4699496" cy="1674421"/>
                  <wp:effectExtent l="0" t="0" r="6350" b="2540"/>
                  <wp:docPr id="11" name="Picture 11" descr="E:\CAT\PAT (gr12)\Rachidi Nesh 12F PAT\Phase 1\Sources\Open-ended questions' sources\qu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T\PAT (gr12)\Rachidi Nesh 12F PAT\Phase 1\Sources\Open-ended questions' sources\que1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1466" cy="1700064"/>
                          </a:xfrm>
                          <a:prstGeom prst="rect">
                            <a:avLst/>
                          </a:prstGeom>
                          <a:noFill/>
                          <a:ln>
                            <a:noFill/>
                          </a:ln>
                        </pic:spPr>
                      </pic:pic>
                    </a:graphicData>
                  </a:graphic>
                </wp:inline>
              </w:drawing>
            </w:r>
          </w:p>
          <w:p w14:paraId="5E8DC445" w14:textId="25C67F11" w:rsidR="00E85E63" w:rsidRDefault="008B3F28" w:rsidP="008B3F28">
            <w:pPr>
              <w:pStyle w:val="Caption"/>
            </w:pPr>
            <w:bookmarkStart w:id="29" w:name="_Toc204355070"/>
            <w:r>
              <w:t xml:space="preserve">Figure </w:t>
            </w:r>
            <w:r w:rsidR="00A17C9E">
              <w:fldChar w:fldCharType="begin"/>
            </w:r>
            <w:r w:rsidR="00A17C9E">
              <w:instrText xml:space="preserve"> SEQ Figure \* ARABIC </w:instrText>
            </w:r>
            <w:r w:rsidR="00A17C9E">
              <w:fldChar w:fldCharType="separate"/>
            </w:r>
            <w:r w:rsidR="00C36BB5">
              <w:rPr>
                <w:noProof/>
              </w:rPr>
              <w:t>7</w:t>
            </w:r>
            <w:r w:rsidR="00A17C9E">
              <w:rPr>
                <w:noProof/>
              </w:rPr>
              <w:fldChar w:fldCharType="end"/>
            </w:r>
            <w:r w:rsidR="00D94328">
              <w:t xml:space="preserve"> P</w:t>
            </w:r>
            <w:r w:rsidR="00625758">
              <w:t>icture showing improvement in the emission of radiation in cell phones</w:t>
            </w:r>
            <w:bookmarkEnd w:id="29"/>
          </w:p>
          <w:p w14:paraId="7FAF85CC" w14:textId="77777777" w:rsidR="008A31BE" w:rsidRPr="00E85E63" w:rsidRDefault="008A31BE" w:rsidP="000E2185"/>
        </w:tc>
      </w:tr>
      <w:tr w:rsidR="00E85E63" w14:paraId="092FCBEB" w14:textId="77777777" w:rsidTr="0058360E">
        <w:tc>
          <w:tcPr>
            <w:tcW w:w="2547" w:type="dxa"/>
          </w:tcPr>
          <w:p w14:paraId="7FE1A51A" w14:textId="77777777" w:rsidR="00E85E63" w:rsidRDefault="00E85E63" w:rsidP="00E85E63">
            <w:r>
              <w:t>How/Why information will be used</w:t>
            </w:r>
          </w:p>
        </w:tc>
        <w:tc>
          <w:tcPr>
            <w:tcW w:w="6457" w:type="dxa"/>
          </w:tcPr>
          <w:p w14:paraId="0E87DD05" w14:textId="77777777" w:rsidR="00E85E63" w:rsidRDefault="00E85E63" w:rsidP="00E85E63">
            <w:pPr>
              <w:rPr>
                <w:b/>
              </w:rPr>
            </w:pPr>
            <w:r>
              <w:rPr>
                <w:b/>
              </w:rPr>
              <w:t>Why</w:t>
            </w:r>
            <w:r w:rsidRPr="002752A0">
              <w:rPr>
                <w:b/>
              </w:rPr>
              <w:t>:</w:t>
            </w:r>
            <w:r w:rsidRPr="002752A0">
              <w:t xml:space="preserve"> It could serve as a possible solution to the growing risks of radiation</w:t>
            </w:r>
            <w:r>
              <w:rPr>
                <w:b/>
              </w:rPr>
              <w:t>.</w:t>
            </w:r>
          </w:p>
          <w:p w14:paraId="0D36C4FD" w14:textId="77777777" w:rsidR="00E85E63" w:rsidRPr="00E85E63" w:rsidRDefault="00E85E63" w:rsidP="00E85E63">
            <w:r>
              <w:rPr>
                <w:b/>
              </w:rPr>
              <w:t xml:space="preserve">How: </w:t>
            </w:r>
            <w:r>
              <w:t>It will be used as  a possible solution to some considerations</w:t>
            </w:r>
          </w:p>
        </w:tc>
      </w:tr>
      <w:tr w:rsidR="00E85E63" w14:paraId="2787CBBC" w14:textId="77777777" w:rsidTr="0058360E">
        <w:tc>
          <w:tcPr>
            <w:tcW w:w="2547" w:type="dxa"/>
          </w:tcPr>
          <w:p w14:paraId="09AEBE15" w14:textId="77777777" w:rsidR="00E85E63" w:rsidRDefault="00E85E63" w:rsidP="00E85E63">
            <w:r>
              <w:t>Citation of reference</w:t>
            </w:r>
          </w:p>
        </w:tc>
        <w:tc>
          <w:tcPr>
            <w:tcW w:w="6457" w:type="dxa"/>
          </w:tcPr>
          <w:p w14:paraId="0FBED897" w14:textId="77777777" w:rsidR="00E85E63" w:rsidRDefault="00A17C9E" w:rsidP="00536827">
            <w:pPr>
              <w:tabs>
                <w:tab w:val="left" w:pos="1354"/>
              </w:tabs>
            </w:pPr>
            <w:sdt>
              <w:sdtPr>
                <w:id w:val="-1048988116"/>
                <w:citation/>
              </w:sdtPr>
              <w:sdtEndPr/>
              <w:sdtContent>
                <w:r w:rsidR="00536827">
                  <w:fldChar w:fldCharType="begin"/>
                </w:r>
                <w:r w:rsidR="00536827">
                  <w:instrText xml:space="preserve"> CITATION Low \l 7177 </w:instrText>
                </w:r>
                <w:r w:rsidR="00536827">
                  <w:fldChar w:fldCharType="separate"/>
                </w:r>
                <w:r w:rsidR="00536827" w:rsidRPr="00536827">
                  <w:rPr>
                    <w:noProof/>
                  </w:rPr>
                  <w:t>(Anon., n.d.)</w:t>
                </w:r>
                <w:r w:rsidR="00536827">
                  <w:fldChar w:fldCharType="end"/>
                </w:r>
              </w:sdtContent>
            </w:sdt>
            <w:r w:rsidR="004E2CB0">
              <w:t xml:space="preserve"> </w:t>
            </w:r>
            <w:hyperlink r:id="rId40" w:tooltip="Go to blog" w:history="1">
              <w:r w:rsidR="004E2CB0" w:rsidRPr="00B068CB">
                <w:rPr>
                  <w:rStyle w:val="Hyperlink"/>
                </w:rPr>
                <w:t>[click here]</w:t>
              </w:r>
            </w:hyperlink>
          </w:p>
        </w:tc>
      </w:tr>
      <w:tr w:rsidR="00E85E63" w14:paraId="7F231FA2" w14:textId="77777777" w:rsidTr="0058360E">
        <w:tc>
          <w:tcPr>
            <w:tcW w:w="2547" w:type="dxa"/>
          </w:tcPr>
          <w:p w14:paraId="1F9FAB96" w14:textId="77777777" w:rsidR="00E85E63" w:rsidRDefault="00E85E63" w:rsidP="00E85E63">
            <w:r>
              <w:t>Proof authenticity</w:t>
            </w:r>
          </w:p>
        </w:tc>
        <w:tc>
          <w:tcPr>
            <w:tcW w:w="6457" w:type="dxa"/>
          </w:tcPr>
          <w:p w14:paraId="4B866D7D" w14:textId="77777777" w:rsidR="00E85E63" w:rsidRDefault="00E85E63" w:rsidP="00E85E63">
            <w:r>
              <w:t>It was last updated on December 17, 2024</w:t>
            </w:r>
          </w:p>
        </w:tc>
      </w:tr>
    </w:tbl>
    <w:p w14:paraId="01819825" w14:textId="77777777" w:rsidR="00AA16BC" w:rsidRDefault="00AA16BC" w:rsidP="002D0BE3"/>
    <w:p w14:paraId="63B67485" w14:textId="77777777" w:rsidR="00AA16BC" w:rsidRDefault="00AA16BC">
      <w:r>
        <w:br w:type="page"/>
      </w:r>
    </w:p>
    <w:p w14:paraId="69A0EB2E" w14:textId="77777777" w:rsidR="008A31BE" w:rsidRDefault="008A31BE" w:rsidP="002D0BE3"/>
    <w:tbl>
      <w:tblPr>
        <w:tblStyle w:val="TableGrid"/>
        <w:tblW w:w="0" w:type="auto"/>
        <w:tblLook w:val="04A0" w:firstRow="1" w:lastRow="0" w:firstColumn="1" w:lastColumn="0" w:noHBand="0" w:noVBand="1"/>
      </w:tblPr>
      <w:tblGrid>
        <w:gridCol w:w="2379"/>
        <w:gridCol w:w="6353"/>
      </w:tblGrid>
      <w:tr w:rsidR="000C6BFB" w14:paraId="60FE4F04" w14:textId="77777777" w:rsidTr="0058360E">
        <w:tc>
          <w:tcPr>
            <w:tcW w:w="2547" w:type="dxa"/>
          </w:tcPr>
          <w:p w14:paraId="5D6B3959" w14:textId="77777777" w:rsidR="000C6BFB" w:rsidRDefault="000C6BFB" w:rsidP="000C6BFB">
            <w:r>
              <w:t>Question 13</w:t>
            </w:r>
          </w:p>
        </w:tc>
        <w:tc>
          <w:tcPr>
            <w:tcW w:w="6457" w:type="dxa"/>
          </w:tcPr>
          <w:p w14:paraId="7583EBE9" w14:textId="77777777" w:rsidR="000C6BFB" w:rsidRDefault="000C6BFB" w:rsidP="000C6BFB">
            <w:r w:rsidRPr="00BB2975">
              <w:t>What theory explains the relationship between smart accessory features and consumer willingness to pay?</w:t>
            </w:r>
          </w:p>
        </w:tc>
      </w:tr>
      <w:tr w:rsidR="000C6BFB" w14:paraId="5242D2D4" w14:textId="77777777" w:rsidTr="0058360E">
        <w:tc>
          <w:tcPr>
            <w:tcW w:w="2547" w:type="dxa"/>
          </w:tcPr>
          <w:p w14:paraId="172A3295" w14:textId="77777777" w:rsidR="000C6BFB" w:rsidRDefault="000C6BFB" w:rsidP="000C6BFB">
            <w:r>
              <w:t>Open/Closed</w:t>
            </w:r>
          </w:p>
        </w:tc>
        <w:tc>
          <w:tcPr>
            <w:tcW w:w="6457" w:type="dxa"/>
          </w:tcPr>
          <w:p w14:paraId="48E347B5" w14:textId="77777777" w:rsidR="000C6BFB" w:rsidRDefault="00D55205" w:rsidP="000C6BFB">
            <w:r>
              <w:t>Open</w:t>
            </w:r>
          </w:p>
        </w:tc>
      </w:tr>
      <w:tr w:rsidR="000C6BFB" w14:paraId="36FD5918" w14:textId="77777777" w:rsidTr="0058360E">
        <w:tc>
          <w:tcPr>
            <w:tcW w:w="2547" w:type="dxa"/>
          </w:tcPr>
          <w:p w14:paraId="689EF451" w14:textId="77777777" w:rsidR="000C6BFB" w:rsidRDefault="000C6BFB" w:rsidP="000C6BFB">
            <w:r>
              <w:t>Category</w:t>
            </w:r>
          </w:p>
        </w:tc>
        <w:tc>
          <w:tcPr>
            <w:tcW w:w="6457" w:type="dxa"/>
          </w:tcPr>
          <w:p w14:paraId="350FB772" w14:textId="77777777" w:rsidR="000C6BFB" w:rsidRDefault="00D55205" w:rsidP="000C6BFB">
            <w:r>
              <w:t>Change</w:t>
            </w:r>
          </w:p>
        </w:tc>
      </w:tr>
      <w:tr w:rsidR="000C6BFB" w14:paraId="10725870" w14:textId="77777777" w:rsidTr="0058360E">
        <w:tc>
          <w:tcPr>
            <w:tcW w:w="2547" w:type="dxa"/>
          </w:tcPr>
          <w:p w14:paraId="304FCEE7" w14:textId="77777777" w:rsidR="000C6BFB" w:rsidRDefault="000C6BFB" w:rsidP="000C6BFB">
            <w:r>
              <w:t>Methods and Sources</w:t>
            </w:r>
          </w:p>
        </w:tc>
        <w:tc>
          <w:tcPr>
            <w:tcW w:w="6457" w:type="dxa"/>
          </w:tcPr>
          <w:p w14:paraId="00C13DF4" w14:textId="77777777" w:rsidR="000C6BFB" w:rsidRDefault="00CB78FB" w:rsidP="000C6BFB">
            <w:r>
              <w:t>Journal Article</w:t>
            </w:r>
          </w:p>
        </w:tc>
      </w:tr>
      <w:tr w:rsidR="000C6BFB" w14:paraId="58D5915F" w14:textId="77777777" w:rsidTr="0058360E">
        <w:tc>
          <w:tcPr>
            <w:tcW w:w="2547" w:type="dxa"/>
          </w:tcPr>
          <w:p w14:paraId="0DB78D45" w14:textId="77777777" w:rsidR="000C6BFB" w:rsidRDefault="000C6BFB" w:rsidP="000C6BFB">
            <w:r>
              <w:t>Plan/Strategy for searching</w:t>
            </w:r>
          </w:p>
        </w:tc>
        <w:tc>
          <w:tcPr>
            <w:tcW w:w="6457" w:type="dxa"/>
          </w:tcPr>
          <w:p w14:paraId="55B3411B" w14:textId="77777777" w:rsidR="000C6BFB" w:rsidRDefault="00D50082" w:rsidP="000C6BFB">
            <w:r>
              <w:t>Use keywords such as :</w:t>
            </w:r>
            <w:r w:rsidR="007B265F">
              <w:t xml:space="preserve"> “theory” ; ”relationship” and “consumer”</w:t>
            </w:r>
          </w:p>
        </w:tc>
      </w:tr>
      <w:tr w:rsidR="000C6BFB" w14:paraId="682CD3BD" w14:textId="77777777" w:rsidTr="0058360E">
        <w:tc>
          <w:tcPr>
            <w:tcW w:w="2547" w:type="dxa"/>
          </w:tcPr>
          <w:p w14:paraId="1436C288" w14:textId="77777777" w:rsidR="000C6BFB" w:rsidRDefault="000C6BFB" w:rsidP="000C6BFB">
            <w:r>
              <w:t>Package used to organise data</w:t>
            </w:r>
          </w:p>
        </w:tc>
        <w:tc>
          <w:tcPr>
            <w:tcW w:w="6457" w:type="dxa"/>
          </w:tcPr>
          <w:p w14:paraId="13D186CB" w14:textId="77777777" w:rsidR="000C6BFB" w:rsidRDefault="00C815F9" w:rsidP="000C6BFB">
            <w:r>
              <w:t>Database and Website</w:t>
            </w:r>
          </w:p>
        </w:tc>
      </w:tr>
      <w:tr w:rsidR="000C6BFB" w14:paraId="0FC2FA57" w14:textId="77777777" w:rsidTr="0058360E">
        <w:tc>
          <w:tcPr>
            <w:tcW w:w="2547" w:type="dxa"/>
          </w:tcPr>
          <w:p w14:paraId="1AC3EA21" w14:textId="77777777" w:rsidR="000C6BFB" w:rsidRDefault="000C6BFB" w:rsidP="000C6BFB">
            <w:r>
              <w:t>Answer to question</w:t>
            </w:r>
          </w:p>
        </w:tc>
        <w:tc>
          <w:tcPr>
            <w:tcW w:w="6457" w:type="dxa"/>
          </w:tcPr>
          <w:p w14:paraId="68F9C01D" w14:textId="77777777" w:rsidR="000C6BFB" w:rsidRDefault="007B265F" w:rsidP="00FC27FD">
            <w:pPr>
              <w:pStyle w:val="ListParagraph"/>
              <w:numPr>
                <w:ilvl w:val="0"/>
                <w:numId w:val="27"/>
              </w:numPr>
            </w:pPr>
            <w:r w:rsidRPr="005701B2">
              <w:rPr>
                <w:b/>
              </w:rPr>
              <w:t>Technology Acceptance Model (TAM</w:t>
            </w:r>
            <w:r>
              <w:t>): suggests that perceived usefulness and ease of use influence consumers' intentions to adopt new technologies</w:t>
            </w:r>
          </w:p>
          <w:p w14:paraId="504C075A" w14:textId="77777777" w:rsidR="007B265F" w:rsidRDefault="007B265F" w:rsidP="00FC27FD">
            <w:pPr>
              <w:pStyle w:val="ListParagraph"/>
              <w:numPr>
                <w:ilvl w:val="0"/>
                <w:numId w:val="27"/>
              </w:numPr>
            </w:pPr>
            <w:r>
              <w:rPr>
                <w:rStyle w:val="Strong"/>
              </w:rPr>
              <w:t>Social Influence and Visibility</w:t>
            </w:r>
            <w:r>
              <w:t>: The desire to own products that are perceived as status symbols or are popular among peers can drive willingness to pay</w:t>
            </w:r>
            <w:r w:rsidR="005701B2">
              <w:t>.</w:t>
            </w:r>
          </w:p>
        </w:tc>
      </w:tr>
      <w:tr w:rsidR="000C6BFB" w14:paraId="46C305AF" w14:textId="77777777" w:rsidTr="0058360E">
        <w:tc>
          <w:tcPr>
            <w:tcW w:w="2547" w:type="dxa"/>
          </w:tcPr>
          <w:p w14:paraId="460A8BA2" w14:textId="77777777" w:rsidR="000C6BFB" w:rsidRDefault="000C6BFB" w:rsidP="000C6BFB">
            <w:r>
              <w:t>Evidence Bookmark to screen dump/ Reference to Appendix</w:t>
            </w:r>
          </w:p>
        </w:tc>
        <w:tc>
          <w:tcPr>
            <w:tcW w:w="6457" w:type="dxa"/>
          </w:tcPr>
          <w:p w14:paraId="1D9BB041" w14:textId="77777777" w:rsidR="008B3F28" w:rsidRDefault="00AA16BC" w:rsidP="008B3F28">
            <w:r>
              <w:rPr>
                <w:noProof/>
                <w:lang w:eastAsia="en-ZA"/>
              </w:rPr>
              <w:drawing>
                <wp:inline distT="0" distB="0" distL="0" distR="0" wp14:anchorId="548689BE" wp14:editId="485F2653">
                  <wp:extent cx="3526971" cy="312995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e13.png"/>
                          <pic:cNvPicPr/>
                        </pic:nvPicPr>
                        <pic:blipFill>
                          <a:blip r:embed="rId41">
                            <a:extLst>
                              <a:ext uri="{28A0092B-C50C-407E-A947-70E740481C1C}">
                                <a14:useLocalDpi xmlns:a14="http://schemas.microsoft.com/office/drawing/2010/main" val="0"/>
                              </a:ext>
                            </a:extLst>
                          </a:blip>
                          <a:stretch>
                            <a:fillRect/>
                          </a:stretch>
                        </pic:blipFill>
                        <pic:spPr>
                          <a:xfrm>
                            <a:off x="0" y="0"/>
                            <a:ext cx="3547277" cy="3147976"/>
                          </a:xfrm>
                          <a:prstGeom prst="rect">
                            <a:avLst/>
                          </a:prstGeom>
                        </pic:spPr>
                      </pic:pic>
                    </a:graphicData>
                  </a:graphic>
                </wp:inline>
              </w:drawing>
            </w:r>
          </w:p>
          <w:p w14:paraId="78C55E63" w14:textId="328CEDE0" w:rsidR="000C6BFB" w:rsidRDefault="008B3F28" w:rsidP="00625758">
            <w:pPr>
              <w:pStyle w:val="Caption"/>
            </w:pPr>
            <w:bookmarkStart w:id="30" w:name="_Toc204355071"/>
            <w:r>
              <w:t xml:space="preserve">Figure </w:t>
            </w:r>
            <w:r w:rsidR="00A17C9E">
              <w:fldChar w:fldCharType="begin"/>
            </w:r>
            <w:r w:rsidR="00A17C9E">
              <w:instrText xml:space="preserve"> SEQ Figure \* ARABIC </w:instrText>
            </w:r>
            <w:r w:rsidR="00A17C9E">
              <w:fldChar w:fldCharType="separate"/>
            </w:r>
            <w:r w:rsidR="00C36BB5">
              <w:rPr>
                <w:noProof/>
              </w:rPr>
              <w:t>8</w:t>
            </w:r>
            <w:r w:rsidR="00A17C9E">
              <w:rPr>
                <w:noProof/>
              </w:rPr>
              <w:fldChar w:fldCharType="end"/>
            </w:r>
            <w:r w:rsidR="00625758">
              <w:t xml:space="preserve">  Screenshot </w:t>
            </w:r>
            <w:r w:rsidR="00DB707D">
              <w:t>describing</w:t>
            </w:r>
            <w:r w:rsidR="00625758">
              <w:t xml:space="preserve"> one example of a theory explaining the relationship between consumers and willingness to pay</w:t>
            </w:r>
            <w:bookmarkEnd w:id="30"/>
          </w:p>
        </w:tc>
      </w:tr>
      <w:tr w:rsidR="00CB78FB" w14:paraId="4C3CF312" w14:textId="77777777" w:rsidTr="0058360E">
        <w:tc>
          <w:tcPr>
            <w:tcW w:w="2547" w:type="dxa"/>
          </w:tcPr>
          <w:p w14:paraId="42BDDF05" w14:textId="77777777" w:rsidR="00CB78FB" w:rsidRDefault="00CB78FB" w:rsidP="00CB78FB">
            <w:r>
              <w:t>How/Why information will be used</w:t>
            </w:r>
          </w:p>
        </w:tc>
        <w:tc>
          <w:tcPr>
            <w:tcW w:w="6457" w:type="dxa"/>
          </w:tcPr>
          <w:p w14:paraId="0921917F" w14:textId="77777777" w:rsidR="00CB78FB" w:rsidRPr="009D68FC" w:rsidRDefault="00CB78FB" w:rsidP="00CB78FB">
            <w:r>
              <w:rPr>
                <w:b/>
              </w:rPr>
              <w:t xml:space="preserve">Why: </w:t>
            </w:r>
            <w:r>
              <w:t>These theories suggest that the relationships between the consumer and producer affect the production of smart accessories and ultimately the percentage of people who become knowledgeable enough to benefit from these technologies.</w:t>
            </w:r>
          </w:p>
          <w:p w14:paraId="67D75DF8" w14:textId="77777777" w:rsidR="00CB78FB" w:rsidRDefault="00CB78FB" w:rsidP="00CB78FB">
            <w:r>
              <w:rPr>
                <w:b/>
              </w:rPr>
              <w:t xml:space="preserve">How: </w:t>
            </w:r>
            <w:r w:rsidRPr="00CB78FB">
              <w:t xml:space="preserve">It will be </w:t>
            </w:r>
            <w:r>
              <w:t>used to determine how to influence the future population to use smart accessories to their advantage and be effective in their lives.</w:t>
            </w:r>
          </w:p>
        </w:tc>
      </w:tr>
      <w:tr w:rsidR="00CB78FB" w14:paraId="7F306B79" w14:textId="77777777" w:rsidTr="0058360E">
        <w:tc>
          <w:tcPr>
            <w:tcW w:w="2547" w:type="dxa"/>
          </w:tcPr>
          <w:p w14:paraId="5945DCAB" w14:textId="77777777" w:rsidR="00CB78FB" w:rsidRDefault="00CB78FB" w:rsidP="00CB78FB">
            <w:r>
              <w:t>Citation of reference</w:t>
            </w:r>
          </w:p>
        </w:tc>
        <w:tc>
          <w:tcPr>
            <w:tcW w:w="6457" w:type="dxa"/>
          </w:tcPr>
          <w:p w14:paraId="682F71DF" w14:textId="77777777" w:rsidR="00CB78FB" w:rsidRDefault="00A17C9E" w:rsidP="00CB78FB">
            <w:sdt>
              <w:sdtPr>
                <w:id w:val="-140276728"/>
                <w:citation/>
              </w:sdtPr>
              <w:sdtEndPr/>
              <w:sdtContent>
                <w:r w:rsidR="00AA16BC">
                  <w:fldChar w:fldCharType="begin"/>
                </w:r>
                <w:r w:rsidR="00681EA5">
                  <w:instrText xml:space="preserve">CITATION Alm21 \l 7177 </w:instrText>
                </w:r>
                <w:r w:rsidR="00AA16BC">
                  <w:fldChar w:fldCharType="separate"/>
                </w:r>
                <w:r w:rsidR="00681EA5" w:rsidRPr="00681EA5">
                  <w:rPr>
                    <w:noProof/>
                  </w:rPr>
                  <w:t>(Almuraqab, 2021)</w:t>
                </w:r>
                <w:r w:rsidR="00AA16BC">
                  <w:fldChar w:fldCharType="end"/>
                </w:r>
              </w:sdtContent>
            </w:sdt>
            <w:r w:rsidR="004E2CB0">
              <w:t xml:space="preserve"> </w:t>
            </w:r>
            <w:r w:rsidR="00B068CB">
              <w:t xml:space="preserve"> </w:t>
            </w:r>
            <w:r w:rsidR="004E2CB0">
              <w:t>[</w:t>
            </w:r>
            <w:hyperlink r:id="rId42" w:anchor="1646744995334-bbe76587-422b" w:tooltip="Go to website" w:history="1">
              <w:r w:rsidR="004E2CB0" w:rsidRPr="00211993">
                <w:rPr>
                  <w:rStyle w:val="Hyperlink"/>
                </w:rPr>
                <w:t>click here]</w:t>
              </w:r>
            </w:hyperlink>
          </w:p>
        </w:tc>
      </w:tr>
      <w:tr w:rsidR="00CB78FB" w14:paraId="28B24A48" w14:textId="77777777" w:rsidTr="0058360E">
        <w:tc>
          <w:tcPr>
            <w:tcW w:w="2547" w:type="dxa"/>
          </w:tcPr>
          <w:p w14:paraId="7F97FDA2" w14:textId="77777777" w:rsidR="00CB78FB" w:rsidRDefault="00CB78FB" w:rsidP="00CB78FB">
            <w:r>
              <w:t>Proof authenticity</w:t>
            </w:r>
          </w:p>
        </w:tc>
        <w:tc>
          <w:tcPr>
            <w:tcW w:w="6457" w:type="dxa"/>
          </w:tcPr>
          <w:p w14:paraId="04EA39A6" w14:textId="77777777" w:rsidR="00CB78FB" w:rsidRDefault="00AA16BC" w:rsidP="00CB78FB">
            <w:r>
              <w:t>Published by Nasser Abdo Saif</w:t>
            </w:r>
            <w:r w:rsidR="00681EA5">
              <w:t xml:space="preserve"> Almuraqab</w:t>
            </w:r>
          </w:p>
        </w:tc>
      </w:tr>
    </w:tbl>
    <w:p w14:paraId="5AD86FBE" w14:textId="77777777" w:rsidR="00681EA5" w:rsidRDefault="00681EA5" w:rsidP="002D0BE3"/>
    <w:p w14:paraId="3C439FB8" w14:textId="77777777" w:rsidR="00681EA5" w:rsidRDefault="00681EA5">
      <w:r>
        <w:br w:type="page"/>
      </w:r>
    </w:p>
    <w:p w14:paraId="09532B91" w14:textId="77777777" w:rsidR="008A31BE" w:rsidRDefault="008A31BE" w:rsidP="002D0BE3"/>
    <w:tbl>
      <w:tblPr>
        <w:tblStyle w:val="TableGrid"/>
        <w:tblW w:w="0" w:type="auto"/>
        <w:tblLook w:val="04A0" w:firstRow="1" w:lastRow="0" w:firstColumn="1" w:lastColumn="0" w:noHBand="0" w:noVBand="1"/>
      </w:tblPr>
      <w:tblGrid>
        <w:gridCol w:w="1363"/>
        <w:gridCol w:w="7369"/>
      </w:tblGrid>
      <w:tr w:rsidR="000C6BFB" w14:paraId="4DE5A6DE" w14:textId="77777777" w:rsidTr="0058360E">
        <w:tc>
          <w:tcPr>
            <w:tcW w:w="2547" w:type="dxa"/>
          </w:tcPr>
          <w:p w14:paraId="56BB055C" w14:textId="77777777" w:rsidR="000C6BFB" w:rsidRDefault="000C6BFB" w:rsidP="000C6BFB">
            <w:r>
              <w:t>Question 14</w:t>
            </w:r>
          </w:p>
        </w:tc>
        <w:tc>
          <w:tcPr>
            <w:tcW w:w="6457" w:type="dxa"/>
          </w:tcPr>
          <w:p w14:paraId="5FC9704A" w14:textId="77777777" w:rsidR="000C6BFB" w:rsidRDefault="000C6BFB" w:rsidP="000C6BFB">
            <w:r>
              <w:t>What are the advantages or disadvantages of the integration of smart accessories into peoples’ everyday lives?</w:t>
            </w:r>
          </w:p>
        </w:tc>
      </w:tr>
      <w:tr w:rsidR="000C6BFB" w14:paraId="742697EA" w14:textId="77777777" w:rsidTr="0058360E">
        <w:tc>
          <w:tcPr>
            <w:tcW w:w="2547" w:type="dxa"/>
          </w:tcPr>
          <w:p w14:paraId="7E3F6045" w14:textId="77777777" w:rsidR="000C6BFB" w:rsidRDefault="000C6BFB" w:rsidP="000C6BFB">
            <w:r>
              <w:t>Open/Closed</w:t>
            </w:r>
          </w:p>
        </w:tc>
        <w:tc>
          <w:tcPr>
            <w:tcW w:w="6457" w:type="dxa"/>
          </w:tcPr>
          <w:p w14:paraId="605D3E29" w14:textId="77777777" w:rsidR="000C6BFB" w:rsidRDefault="00D55205" w:rsidP="000C6BFB">
            <w:r>
              <w:t>Closed</w:t>
            </w:r>
          </w:p>
        </w:tc>
      </w:tr>
      <w:tr w:rsidR="000C6BFB" w14:paraId="35EAA6EC" w14:textId="77777777" w:rsidTr="0058360E">
        <w:tc>
          <w:tcPr>
            <w:tcW w:w="2547" w:type="dxa"/>
          </w:tcPr>
          <w:p w14:paraId="079ED0DD" w14:textId="77777777" w:rsidR="000C6BFB" w:rsidRDefault="000C6BFB" w:rsidP="000C6BFB">
            <w:r>
              <w:t>Category</w:t>
            </w:r>
          </w:p>
        </w:tc>
        <w:tc>
          <w:tcPr>
            <w:tcW w:w="6457" w:type="dxa"/>
          </w:tcPr>
          <w:p w14:paraId="72BF74A4" w14:textId="77777777" w:rsidR="000C6BFB" w:rsidRDefault="00D55205" w:rsidP="000C6BFB">
            <w:r>
              <w:t>Comparison</w:t>
            </w:r>
          </w:p>
        </w:tc>
      </w:tr>
      <w:tr w:rsidR="000C6BFB" w14:paraId="13A968AB" w14:textId="77777777" w:rsidTr="0058360E">
        <w:tc>
          <w:tcPr>
            <w:tcW w:w="2547" w:type="dxa"/>
          </w:tcPr>
          <w:p w14:paraId="06128295" w14:textId="77777777" w:rsidR="000C6BFB" w:rsidRDefault="000C6BFB" w:rsidP="000C6BFB">
            <w:r>
              <w:t>Methods and Sources</w:t>
            </w:r>
          </w:p>
        </w:tc>
        <w:tc>
          <w:tcPr>
            <w:tcW w:w="6457" w:type="dxa"/>
          </w:tcPr>
          <w:p w14:paraId="0F282F40" w14:textId="77777777" w:rsidR="000C6BFB" w:rsidRDefault="00681EA5" w:rsidP="000C6BFB">
            <w:r>
              <w:t>Blog</w:t>
            </w:r>
          </w:p>
        </w:tc>
      </w:tr>
      <w:tr w:rsidR="000C6BFB" w14:paraId="63891DD6" w14:textId="77777777" w:rsidTr="0058360E">
        <w:tc>
          <w:tcPr>
            <w:tcW w:w="2547" w:type="dxa"/>
          </w:tcPr>
          <w:p w14:paraId="6521275C" w14:textId="77777777" w:rsidR="000C6BFB" w:rsidRDefault="000C6BFB" w:rsidP="000C6BFB">
            <w:r>
              <w:t>Plan/Strategy for searching</w:t>
            </w:r>
          </w:p>
        </w:tc>
        <w:tc>
          <w:tcPr>
            <w:tcW w:w="6457" w:type="dxa"/>
          </w:tcPr>
          <w:p w14:paraId="43EFD9F3" w14:textId="77777777" w:rsidR="000C6BFB" w:rsidRDefault="00681EA5" w:rsidP="000C6BFB">
            <w:r>
              <w:t>Use keywords such as</w:t>
            </w:r>
            <w:r w:rsidR="00843830">
              <w:t xml:space="preserve">: “advantages” , “disadvantages” and “smart </w:t>
            </w:r>
            <w:r w:rsidR="00D84A7D">
              <w:t>technologies</w:t>
            </w:r>
            <w:r w:rsidR="00843830">
              <w:t xml:space="preserve">” </w:t>
            </w:r>
          </w:p>
        </w:tc>
      </w:tr>
      <w:tr w:rsidR="000C6BFB" w14:paraId="4EFBE5F6" w14:textId="77777777" w:rsidTr="0058360E">
        <w:tc>
          <w:tcPr>
            <w:tcW w:w="2547" w:type="dxa"/>
          </w:tcPr>
          <w:p w14:paraId="1E4A7D6D" w14:textId="77777777" w:rsidR="000C6BFB" w:rsidRDefault="000C6BFB" w:rsidP="000C6BFB">
            <w:r>
              <w:t>Package used to organise data</w:t>
            </w:r>
          </w:p>
        </w:tc>
        <w:tc>
          <w:tcPr>
            <w:tcW w:w="6457" w:type="dxa"/>
          </w:tcPr>
          <w:p w14:paraId="2ABA7A8B" w14:textId="77777777" w:rsidR="000C6BFB" w:rsidRDefault="00C815F9" w:rsidP="000C6BFB">
            <w:r>
              <w:t>Database and Website</w:t>
            </w:r>
          </w:p>
        </w:tc>
      </w:tr>
      <w:tr w:rsidR="000C6BFB" w14:paraId="10BF6D8F" w14:textId="77777777" w:rsidTr="0058360E">
        <w:tc>
          <w:tcPr>
            <w:tcW w:w="2547" w:type="dxa"/>
          </w:tcPr>
          <w:p w14:paraId="30B1E270" w14:textId="77777777" w:rsidR="000C6BFB" w:rsidRDefault="000C6BFB" w:rsidP="000C6BFB">
            <w:r>
              <w:t>Answer to question</w:t>
            </w:r>
          </w:p>
        </w:tc>
        <w:tc>
          <w:tcPr>
            <w:tcW w:w="6457" w:type="dxa"/>
          </w:tcPr>
          <w:p w14:paraId="3348B4E3" w14:textId="77777777" w:rsidR="00843830" w:rsidRPr="00843830" w:rsidRDefault="00843830" w:rsidP="00FC27FD">
            <w:pPr>
              <w:pStyle w:val="ListParagraph"/>
              <w:numPr>
                <w:ilvl w:val="0"/>
                <w:numId w:val="28"/>
              </w:numPr>
            </w:pPr>
            <w:r>
              <w:t>ADVANTAGES:</w:t>
            </w:r>
          </w:p>
          <w:p w14:paraId="075025E9" w14:textId="77777777" w:rsidR="000C6BFB" w:rsidRDefault="00843830" w:rsidP="00FC27FD">
            <w:pPr>
              <w:pStyle w:val="ListParagraph"/>
              <w:numPr>
                <w:ilvl w:val="1"/>
                <w:numId w:val="28"/>
              </w:numPr>
            </w:pPr>
            <w:r w:rsidRPr="00843830">
              <w:rPr>
                <w:b/>
              </w:rPr>
              <w:t>Better Healthcare</w:t>
            </w:r>
            <w:r>
              <w:t xml:space="preserve">: </w:t>
            </w:r>
            <w:r w:rsidRPr="00843830">
              <w:t>Wearable smart devices, such as heart and fitness trackers, provide precise, blood pressure monitors, and real-time health data.</w:t>
            </w:r>
          </w:p>
          <w:p w14:paraId="28CB0D06" w14:textId="77777777" w:rsidR="00843830" w:rsidRPr="00843830" w:rsidRDefault="00843830" w:rsidP="00FC27FD">
            <w:pPr>
              <w:pStyle w:val="ListParagraph"/>
              <w:numPr>
                <w:ilvl w:val="1"/>
                <w:numId w:val="28"/>
              </w:numPr>
              <w:rPr>
                <w:b/>
              </w:rPr>
            </w:pPr>
            <w:r w:rsidRPr="00843830">
              <w:rPr>
                <w:b/>
              </w:rPr>
              <w:t>Efficiency and Productivity have Increased:</w:t>
            </w:r>
            <w:r>
              <w:t xml:space="preserve"> </w:t>
            </w:r>
            <w:r w:rsidRPr="00843830">
              <w:t>sensors that allow you to monitor valuable resources such as inventory, fuel, and available spare parts.</w:t>
            </w:r>
          </w:p>
        </w:tc>
      </w:tr>
      <w:tr w:rsidR="000C6BFB" w14:paraId="7B566752" w14:textId="77777777" w:rsidTr="0058360E">
        <w:tc>
          <w:tcPr>
            <w:tcW w:w="2547" w:type="dxa"/>
          </w:tcPr>
          <w:p w14:paraId="1ADABA47" w14:textId="77777777" w:rsidR="000C6BFB" w:rsidRDefault="000C6BFB" w:rsidP="000C6BFB">
            <w:r>
              <w:t>Evidence Bookmark to screen dump/ Reference to Appendix</w:t>
            </w:r>
          </w:p>
        </w:tc>
        <w:tc>
          <w:tcPr>
            <w:tcW w:w="6457" w:type="dxa"/>
          </w:tcPr>
          <w:p w14:paraId="5428F987" w14:textId="77777777" w:rsidR="008B3F28" w:rsidRDefault="00843830" w:rsidP="008B3F28">
            <w:r>
              <w:rPr>
                <w:noProof/>
                <w:lang w:eastAsia="en-ZA"/>
              </w:rPr>
              <w:drawing>
                <wp:inline distT="0" distB="0" distL="0" distR="0" wp14:anchorId="054E1200" wp14:editId="1F15474B">
                  <wp:extent cx="4809490" cy="8067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ue14.png"/>
                          <pic:cNvPicPr/>
                        </pic:nvPicPr>
                        <pic:blipFill>
                          <a:blip r:embed="rId43">
                            <a:extLst>
                              <a:ext uri="{28A0092B-C50C-407E-A947-70E740481C1C}">
                                <a14:useLocalDpi xmlns:a14="http://schemas.microsoft.com/office/drawing/2010/main" val="0"/>
                              </a:ext>
                            </a:extLst>
                          </a:blip>
                          <a:stretch>
                            <a:fillRect/>
                          </a:stretch>
                        </pic:blipFill>
                        <pic:spPr>
                          <a:xfrm>
                            <a:off x="0" y="0"/>
                            <a:ext cx="4873040" cy="817399"/>
                          </a:xfrm>
                          <a:prstGeom prst="rect">
                            <a:avLst/>
                          </a:prstGeom>
                        </pic:spPr>
                      </pic:pic>
                    </a:graphicData>
                  </a:graphic>
                </wp:inline>
              </w:drawing>
            </w:r>
          </w:p>
          <w:p w14:paraId="42F991AD" w14:textId="404E3C4B" w:rsidR="000C6BFB" w:rsidRDefault="008B3F28" w:rsidP="008B3F28">
            <w:pPr>
              <w:pStyle w:val="Caption"/>
            </w:pPr>
            <w:bookmarkStart w:id="31" w:name="_Toc204355072"/>
            <w:r>
              <w:t xml:space="preserve">Figure </w:t>
            </w:r>
            <w:r w:rsidR="00A17C9E">
              <w:fldChar w:fldCharType="begin"/>
            </w:r>
            <w:r w:rsidR="00A17C9E">
              <w:instrText xml:space="preserve"> SEQ Figure \* ARABIC </w:instrText>
            </w:r>
            <w:r w:rsidR="00A17C9E">
              <w:fldChar w:fldCharType="separate"/>
            </w:r>
            <w:r w:rsidR="00C36BB5">
              <w:rPr>
                <w:noProof/>
              </w:rPr>
              <w:t>9</w:t>
            </w:r>
            <w:r w:rsidR="00A17C9E">
              <w:rPr>
                <w:noProof/>
              </w:rPr>
              <w:fldChar w:fldCharType="end"/>
            </w:r>
            <w:r w:rsidR="00951FE9">
              <w:t xml:space="preserve"> Screenshot of website where the advantages and disadvantages of smart accessories are discussed</w:t>
            </w:r>
            <w:bookmarkEnd w:id="31"/>
          </w:p>
        </w:tc>
      </w:tr>
      <w:tr w:rsidR="000C6BFB" w14:paraId="11102B65" w14:textId="77777777" w:rsidTr="0058360E">
        <w:tc>
          <w:tcPr>
            <w:tcW w:w="2547" w:type="dxa"/>
          </w:tcPr>
          <w:p w14:paraId="3CC6ADF3" w14:textId="77777777" w:rsidR="000C6BFB" w:rsidRDefault="000C6BFB" w:rsidP="000C6BFB">
            <w:r>
              <w:t>How/Why information will be used</w:t>
            </w:r>
          </w:p>
        </w:tc>
        <w:tc>
          <w:tcPr>
            <w:tcW w:w="6457" w:type="dxa"/>
          </w:tcPr>
          <w:p w14:paraId="2D0C122E" w14:textId="77777777" w:rsidR="00843830" w:rsidRPr="00A46D37" w:rsidRDefault="00843830" w:rsidP="00843830">
            <w:r>
              <w:rPr>
                <w:b/>
              </w:rPr>
              <w:t xml:space="preserve">Why: </w:t>
            </w:r>
            <w:r w:rsidR="00A46D37">
              <w:t>Can help determine exactly how beneficial smart accessories can be by comparing their pros and cons.</w:t>
            </w:r>
          </w:p>
          <w:p w14:paraId="43222C74" w14:textId="77777777" w:rsidR="000C6BFB" w:rsidRPr="00A46D37" w:rsidRDefault="00843830" w:rsidP="00843830">
            <w:r>
              <w:rPr>
                <w:b/>
              </w:rPr>
              <w:t>How:</w:t>
            </w:r>
            <w:r w:rsidR="00A46D37">
              <w:rPr>
                <w:b/>
              </w:rPr>
              <w:t xml:space="preserve"> </w:t>
            </w:r>
            <w:r w:rsidR="00A46D37">
              <w:t>Pros and cons will be weighed to determine their value</w:t>
            </w:r>
          </w:p>
        </w:tc>
      </w:tr>
      <w:tr w:rsidR="000C6BFB" w14:paraId="1506C971" w14:textId="77777777" w:rsidTr="0058360E">
        <w:tc>
          <w:tcPr>
            <w:tcW w:w="2547" w:type="dxa"/>
          </w:tcPr>
          <w:p w14:paraId="345D7F95" w14:textId="77777777" w:rsidR="000C6BFB" w:rsidRDefault="000C6BFB" w:rsidP="000C6BFB">
            <w:r>
              <w:t>Citation of reference</w:t>
            </w:r>
          </w:p>
        </w:tc>
        <w:tc>
          <w:tcPr>
            <w:tcW w:w="6457" w:type="dxa"/>
          </w:tcPr>
          <w:p w14:paraId="01F45252" w14:textId="77777777" w:rsidR="000C6BFB" w:rsidRDefault="00A17C9E" w:rsidP="000C6BFB">
            <w:sdt>
              <w:sdtPr>
                <w:id w:val="-1414700869"/>
                <w:citation/>
              </w:sdtPr>
              <w:sdtEndPr/>
              <w:sdtContent>
                <w:r w:rsidR="00661191">
                  <w:fldChar w:fldCharType="begin"/>
                </w:r>
                <w:r w:rsidR="00661191">
                  <w:instrText xml:space="preserve"> CITATION tec24 \l 7177 </w:instrText>
                </w:r>
                <w:r w:rsidR="00661191">
                  <w:fldChar w:fldCharType="separate"/>
                </w:r>
                <w:r w:rsidR="00661191" w:rsidRPr="00661191">
                  <w:rPr>
                    <w:noProof/>
                  </w:rPr>
                  <w:t>(techlywse, 2024)</w:t>
                </w:r>
                <w:r w:rsidR="00661191">
                  <w:fldChar w:fldCharType="end"/>
                </w:r>
              </w:sdtContent>
            </w:sdt>
            <w:r w:rsidR="004E2CB0">
              <w:t xml:space="preserve"> </w:t>
            </w:r>
            <w:hyperlink r:id="rId44" w:tooltip="Go to website" w:history="1">
              <w:r w:rsidR="004E2CB0" w:rsidRPr="00211993">
                <w:rPr>
                  <w:rStyle w:val="Hyperlink"/>
                </w:rPr>
                <w:t>[click here]</w:t>
              </w:r>
            </w:hyperlink>
          </w:p>
        </w:tc>
      </w:tr>
      <w:tr w:rsidR="000C6BFB" w14:paraId="5B1FCE1B" w14:textId="77777777" w:rsidTr="0058360E">
        <w:tc>
          <w:tcPr>
            <w:tcW w:w="2547" w:type="dxa"/>
          </w:tcPr>
          <w:p w14:paraId="406AA9A1" w14:textId="77777777" w:rsidR="000C6BFB" w:rsidRDefault="000C6BFB" w:rsidP="000C6BFB">
            <w:r>
              <w:t>Proof authenticity</w:t>
            </w:r>
          </w:p>
        </w:tc>
        <w:tc>
          <w:tcPr>
            <w:tcW w:w="6457" w:type="dxa"/>
          </w:tcPr>
          <w:p w14:paraId="56FA4B18" w14:textId="77777777" w:rsidR="000C6BFB" w:rsidRDefault="00661191" w:rsidP="000C6BFB">
            <w:r>
              <w:t>Article written by a corporate author of the perio</w:t>
            </w:r>
            <w:r w:rsidR="007843A4">
              <w:t>dical (techlywise)</w:t>
            </w:r>
          </w:p>
        </w:tc>
      </w:tr>
    </w:tbl>
    <w:p w14:paraId="6E32BB58" w14:textId="77777777" w:rsidR="00651F1C" w:rsidRDefault="00651F1C" w:rsidP="002D0BE3"/>
    <w:p w14:paraId="2B4A217F" w14:textId="77777777" w:rsidR="00651F1C" w:rsidRDefault="00651F1C">
      <w:r>
        <w:br w:type="page"/>
      </w:r>
    </w:p>
    <w:p w14:paraId="55F3C8CC" w14:textId="77777777" w:rsidR="008A31BE" w:rsidRDefault="008A31BE" w:rsidP="002D0BE3"/>
    <w:tbl>
      <w:tblPr>
        <w:tblStyle w:val="TableGrid"/>
        <w:tblW w:w="0" w:type="auto"/>
        <w:tblLook w:val="04A0" w:firstRow="1" w:lastRow="0" w:firstColumn="1" w:lastColumn="0" w:noHBand="0" w:noVBand="1"/>
      </w:tblPr>
      <w:tblGrid>
        <w:gridCol w:w="1277"/>
        <w:gridCol w:w="7455"/>
      </w:tblGrid>
      <w:tr w:rsidR="008A31BE" w14:paraId="39F52A77" w14:textId="77777777" w:rsidTr="002C027A">
        <w:tc>
          <w:tcPr>
            <w:tcW w:w="1311" w:type="dxa"/>
          </w:tcPr>
          <w:p w14:paraId="046B14C7" w14:textId="77777777" w:rsidR="008A31BE" w:rsidRDefault="008A31BE" w:rsidP="0058360E">
            <w:r>
              <w:t>Question 15</w:t>
            </w:r>
          </w:p>
        </w:tc>
        <w:tc>
          <w:tcPr>
            <w:tcW w:w="7693" w:type="dxa"/>
          </w:tcPr>
          <w:p w14:paraId="1B08C187" w14:textId="77777777" w:rsidR="008A31BE" w:rsidRDefault="000C6BFB" w:rsidP="0058360E">
            <w:r w:rsidRPr="00D3139B">
              <w:t>Should smart accessories be designed with environmental sustainability in mind? Why or why not?</w:t>
            </w:r>
          </w:p>
        </w:tc>
      </w:tr>
      <w:tr w:rsidR="008A31BE" w14:paraId="75B2C0F0" w14:textId="77777777" w:rsidTr="002C027A">
        <w:tc>
          <w:tcPr>
            <w:tcW w:w="1311" w:type="dxa"/>
          </w:tcPr>
          <w:p w14:paraId="0D6AE994" w14:textId="77777777" w:rsidR="008A31BE" w:rsidRDefault="008A31BE" w:rsidP="0058360E">
            <w:r>
              <w:t>Open/Closed</w:t>
            </w:r>
          </w:p>
        </w:tc>
        <w:tc>
          <w:tcPr>
            <w:tcW w:w="7693" w:type="dxa"/>
          </w:tcPr>
          <w:p w14:paraId="598F9E24" w14:textId="77777777" w:rsidR="008A31BE" w:rsidRDefault="00D55205" w:rsidP="0058360E">
            <w:r>
              <w:t>Open</w:t>
            </w:r>
          </w:p>
        </w:tc>
      </w:tr>
      <w:tr w:rsidR="008A31BE" w14:paraId="76B03806" w14:textId="77777777" w:rsidTr="002C027A">
        <w:tc>
          <w:tcPr>
            <w:tcW w:w="1311" w:type="dxa"/>
          </w:tcPr>
          <w:p w14:paraId="65A0ACAC" w14:textId="77777777" w:rsidR="008A31BE" w:rsidRDefault="008A31BE" w:rsidP="0058360E">
            <w:r>
              <w:t>Category</w:t>
            </w:r>
          </w:p>
        </w:tc>
        <w:tc>
          <w:tcPr>
            <w:tcW w:w="7693" w:type="dxa"/>
          </w:tcPr>
          <w:p w14:paraId="600D3B7E" w14:textId="77777777" w:rsidR="008A31BE" w:rsidRDefault="00D55205" w:rsidP="0058360E">
            <w:r>
              <w:t>Comparison</w:t>
            </w:r>
          </w:p>
        </w:tc>
      </w:tr>
      <w:tr w:rsidR="002C027A" w14:paraId="12AEACD6" w14:textId="77777777" w:rsidTr="002C027A">
        <w:tc>
          <w:tcPr>
            <w:tcW w:w="1311" w:type="dxa"/>
          </w:tcPr>
          <w:p w14:paraId="6162238E" w14:textId="77777777" w:rsidR="002C027A" w:rsidRDefault="002C027A" w:rsidP="002C027A">
            <w:r>
              <w:t>Methods and Sources</w:t>
            </w:r>
          </w:p>
        </w:tc>
        <w:tc>
          <w:tcPr>
            <w:tcW w:w="7693" w:type="dxa"/>
          </w:tcPr>
          <w:p w14:paraId="0CFAF5A7" w14:textId="77777777" w:rsidR="002C027A" w:rsidRDefault="002C027A" w:rsidP="002C027A">
            <w:r w:rsidRPr="00E564A2">
              <w:t>Online encyclopaedia</w:t>
            </w:r>
          </w:p>
        </w:tc>
      </w:tr>
      <w:tr w:rsidR="002C027A" w14:paraId="3B5AF498" w14:textId="77777777" w:rsidTr="002C027A">
        <w:tc>
          <w:tcPr>
            <w:tcW w:w="1311" w:type="dxa"/>
          </w:tcPr>
          <w:p w14:paraId="522944D0" w14:textId="77777777" w:rsidR="002C027A" w:rsidRDefault="002C027A" w:rsidP="002C027A">
            <w:r>
              <w:t>Plan/Strategy for searching</w:t>
            </w:r>
          </w:p>
        </w:tc>
        <w:tc>
          <w:tcPr>
            <w:tcW w:w="7693" w:type="dxa"/>
          </w:tcPr>
          <w:p w14:paraId="1441CCD0" w14:textId="77777777" w:rsidR="002C027A" w:rsidRDefault="002C027A" w:rsidP="002C027A">
            <w:r>
              <w:t>Use keywords such as: “environmental” , “sustainable” and “design”</w:t>
            </w:r>
          </w:p>
        </w:tc>
      </w:tr>
      <w:tr w:rsidR="002C027A" w14:paraId="58AF015B" w14:textId="77777777" w:rsidTr="002C027A">
        <w:tc>
          <w:tcPr>
            <w:tcW w:w="1311" w:type="dxa"/>
          </w:tcPr>
          <w:p w14:paraId="2B664B6E" w14:textId="77777777" w:rsidR="002C027A" w:rsidRDefault="002C027A" w:rsidP="002C027A">
            <w:r>
              <w:t>Package used to organise data</w:t>
            </w:r>
          </w:p>
        </w:tc>
        <w:tc>
          <w:tcPr>
            <w:tcW w:w="7693" w:type="dxa"/>
          </w:tcPr>
          <w:p w14:paraId="0E687722" w14:textId="77777777" w:rsidR="002C027A" w:rsidRDefault="002C027A" w:rsidP="002C027A">
            <w:r>
              <w:t>Database and Website</w:t>
            </w:r>
          </w:p>
        </w:tc>
      </w:tr>
      <w:tr w:rsidR="002C027A" w14:paraId="5BF9716F" w14:textId="77777777" w:rsidTr="002C027A">
        <w:tc>
          <w:tcPr>
            <w:tcW w:w="1311" w:type="dxa"/>
          </w:tcPr>
          <w:p w14:paraId="4CD3EE21" w14:textId="77777777" w:rsidR="002C027A" w:rsidRDefault="002C027A" w:rsidP="002C027A">
            <w:r>
              <w:t>Answer to question</w:t>
            </w:r>
          </w:p>
        </w:tc>
        <w:tc>
          <w:tcPr>
            <w:tcW w:w="7693" w:type="dxa"/>
          </w:tcPr>
          <w:p w14:paraId="79633B4E" w14:textId="77777777" w:rsidR="002C027A" w:rsidRPr="00FC27FD" w:rsidRDefault="002C027A" w:rsidP="00FC27FD">
            <w:pPr>
              <w:pStyle w:val="ListParagraph"/>
              <w:numPr>
                <w:ilvl w:val="0"/>
                <w:numId w:val="32"/>
              </w:numPr>
              <w:rPr>
                <w:b/>
              </w:rPr>
            </w:pPr>
            <w:r w:rsidRPr="00FC27FD">
              <w:rPr>
                <w:b/>
              </w:rPr>
              <w:t>WHY:</w:t>
            </w:r>
          </w:p>
          <w:p w14:paraId="6EE71EF0" w14:textId="77777777" w:rsidR="002C027A" w:rsidRPr="00FC27FD" w:rsidRDefault="002C027A" w:rsidP="00FC27FD">
            <w:pPr>
              <w:pStyle w:val="ListParagraph"/>
              <w:numPr>
                <w:ilvl w:val="1"/>
                <w:numId w:val="32"/>
              </w:numPr>
              <w:rPr>
                <w:b/>
              </w:rPr>
            </w:pPr>
            <w:r w:rsidRPr="002C027A">
              <w:t>Sustainable design seeks to reduce negative impacts on the environment, the health and well-being of building occupants, thereby improving building performance</w:t>
            </w:r>
            <w:r w:rsidRPr="00FC27FD">
              <w:rPr>
                <w:b/>
              </w:rPr>
              <w:t>.</w:t>
            </w:r>
          </w:p>
          <w:p w14:paraId="339AC3EA" w14:textId="77777777" w:rsidR="002C027A" w:rsidRPr="00FC27FD" w:rsidRDefault="002C027A" w:rsidP="00FC27FD">
            <w:pPr>
              <w:pStyle w:val="ListParagraph"/>
              <w:numPr>
                <w:ilvl w:val="0"/>
                <w:numId w:val="32"/>
              </w:numPr>
              <w:rPr>
                <w:b/>
              </w:rPr>
            </w:pPr>
            <w:r w:rsidRPr="00FC27FD">
              <w:rPr>
                <w:b/>
              </w:rPr>
              <w:t>WHY NOT:</w:t>
            </w:r>
          </w:p>
          <w:p w14:paraId="535AC30B" w14:textId="77777777" w:rsidR="002C027A" w:rsidRPr="002C027A" w:rsidRDefault="002C027A" w:rsidP="00FC27FD">
            <w:pPr>
              <w:pStyle w:val="ListParagraph"/>
              <w:numPr>
                <w:ilvl w:val="1"/>
                <w:numId w:val="32"/>
              </w:numPr>
            </w:pPr>
            <w:r w:rsidRPr="002C027A">
              <w:t>The designer is responsible for choices that place a demand on natural resources, produce waste, and potentially cause irreversible ecosystem damage.</w:t>
            </w:r>
          </w:p>
        </w:tc>
      </w:tr>
      <w:tr w:rsidR="002C027A" w14:paraId="0F9EF568" w14:textId="77777777" w:rsidTr="002C027A">
        <w:tc>
          <w:tcPr>
            <w:tcW w:w="1311" w:type="dxa"/>
          </w:tcPr>
          <w:p w14:paraId="0B819382" w14:textId="77777777" w:rsidR="002C027A" w:rsidRDefault="002C027A" w:rsidP="002C027A">
            <w:r>
              <w:t>Evidence Bookmark to screen dump/ Reference to Appendix</w:t>
            </w:r>
          </w:p>
        </w:tc>
        <w:tc>
          <w:tcPr>
            <w:tcW w:w="7693" w:type="dxa"/>
          </w:tcPr>
          <w:p w14:paraId="05049016" w14:textId="77777777" w:rsidR="008B3F28" w:rsidRDefault="002C027A" w:rsidP="008B3F28">
            <w:r>
              <w:rPr>
                <w:noProof/>
                <w:lang w:eastAsia="en-ZA"/>
              </w:rPr>
              <w:drawing>
                <wp:inline distT="0" distB="0" distL="0" distR="0" wp14:anchorId="0E5CD20E" wp14:editId="19F31358">
                  <wp:extent cx="5261625" cy="10331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e15.png"/>
                          <pic:cNvPicPr/>
                        </pic:nvPicPr>
                        <pic:blipFill>
                          <a:blip r:embed="rId45">
                            <a:extLst>
                              <a:ext uri="{28A0092B-C50C-407E-A947-70E740481C1C}">
                                <a14:useLocalDpi xmlns:a14="http://schemas.microsoft.com/office/drawing/2010/main" val="0"/>
                              </a:ext>
                            </a:extLst>
                          </a:blip>
                          <a:stretch>
                            <a:fillRect/>
                          </a:stretch>
                        </pic:blipFill>
                        <pic:spPr>
                          <a:xfrm>
                            <a:off x="0" y="0"/>
                            <a:ext cx="5265154" cy="1033846"/>
                          </a:xfrm>
                          <a:prstGeom prst="rect">
                            <a:avLst/>
                          </a:prstGeom>
                        </pic:spPr>
                      </pic:pic>
                    </a:graphicData>
                  </a:graphic>
                </wp:inline>
              </w:drawing>
            </w:r>
          </w:p>
          <w:p w14:paraId="1B1855C4" w14:textId="13EC2230" w:rsidR="002C027A" w:rsidRDefault="008B3F28" w:rsidP="008B3F28">
            <w:pPr>
              <w:pStyle w:val="Caption"/>
            </w:pPr>
            <w:bookmarkStart w:id="32" w:name="_Toc204355073"/>
            <w:r>
              <w:t xml:space="preserve">Figure </w:t>
            </w:r>
            <w:r w:rsidR="00A17C9E">
              <w:fldChar w:fldCharType="begin"/>
            </w:r>
            <w:r w:rsidR="00A17C9E">
              <w:instrText xml:space="preserve"> SEQ Figure \* ARABIC </w:instrText>
            </w:r>
            <w:r w:rsidR="00A17C9E">
              <w:fldChar w:fldCharType="separate"/>
            </w:r>
            <w:r w:rsidR="00C36BB5">
              <w:rPr>
                <w:noProof/>
              </w:rPr>
              <w:t>10</w:t>
            </w:r>
            <w:r w:rsidR="00A17C9E">
              <w:rPr>
                <w:noProof/>
              </w:rPr>
              <w:fldChar w:fldCharType="end"/>
            </w:r>
            <w:r w:rsidR="00951FE9">
              <w:t xml:space="preserve"> </w:t>
            </w:r>
            <w:r w:rsidR="000A3D18">
              <w:t>Screenshot of the encyclopaedia website where whether the production of smart accessories should be made sustainable or not is discussed.</w:t>
            </w:r>
            <w:bookmarkEnd w:id="32"/>
          </w:p>
        </w:tc>
      </w:tr>
      <w:tr w:rsidR="002C027A" w14:paraId="0A579B3E" w14:textId="77777777" w:rsidTr="002C027A">
        <w:tc>
          <w:tcPr>
            <w:tcW w:w="1311" w:type="dxa"/>
          </w:tcPr>
          <w:p w14:paraId="603948E8" w14:textId="77777777" w:rsidR="002C027A" w:rsidRDefault="002C027A" w:rsidP="002C027A">
            <w:r>
              <w:t>How/Why information will be used</w:t>
            </w:r>
          </w:p>
        </w:tc>
        <w:tc>
          <w:tcPr>
            <w:tcW w:w="7693" w:type="dxa"/>
          </w:tcPr>
          <w:p w14:paraId="10AED9FB" w14:textId="77777777" w:rsidR="002C027A" w:rsidRPr="005D26CD" w:rsidRDefault="002C027A" w:rsidP="002C027A">
            <w:r>
              <w:rPr>
                <w:b/>
              </w:rPr>
              <w:t>Why:</w:t>
            </w:r>
            <w:r w:rsidR="005D26CD">
              <w:rPr>
                <w:b/>
              </w:rPr>
              <w:t xml:space="preserve"> </w:t>
            </w:r>
            <w:r w:rsidR="005D26CD">
              <w:t>It will be used to determine how future smart accessories will be made and how their production will affect the sustainability of the environment.</w:t>
            </w:r>
          </w:p>
          <w:p w14:paraId="1EED22AA" w14:textId="77777777" w:rsidR="002C027A" w:rsidRPr="005D26CD" w:rsidRDefault="002C027A" w:rsidP="002C027A">
            <w:r>
              <w:rPr>
                <w:b/>
              </w:rPr>
              <w:t>How:</w:t>
            </w:r>
            <w:r w:rsidR="005D26CD">
              <w:rPr>
                <w:b/>
              </w:rPr>
              <w:t xml:space="preserve"> </w:t>
            </w:r>
            <w:r w:rsidR="005D26CD">
              <w:t>The information will be used to compare whether or not smart accessories should be made eco-friendly .</w:t>
            </w:r>
          </w:p>
        </w:tc>
      </w:tr>
      <w:tr w:rsidR="002C027A" w14:paraId="229565EA" w14:textId="77777777" w:rsidTr="002C027A">
        <w:tc>
          <w:tcPr>
            <w:tcW w:w="1311" w:type="dxa"/>
          </w:tcPr>
          <w:p w14:paraId="5DEB57F0" w14:textId="77777777" w:rsidR="002C027A" w:rsidRDefault="002C027A" w:rsidP="002C027A">
            <w:r>
              <w:t>Citation of reference</w:t>
            </w:r>
          </w:p>
        </w:tc>
        <w:tc>
          <w:tcPr>
            <w:tcW w:w="7693" w:type="dxa"/>
          </w:tcPr>
          <w:p w14:paraId="289977CB" w14:textId="77777777" w:rsidR="002C027A" w:rsidRDefault="00A17C9E" w:rsidP="002C027A">
            <w:sdt>
              <w:sdtPr>
                <w:id w:val="-2106025593"/>
                <w:citation/>
              </w:sdtPr>
              <w:sdtEndPr/>
              <w:sdtContent>
                <w:r w:rsidR="005D26CD">
                  <w:fldChar w:fldCharType="begin"/>
                </w:r>
                <w:r w:rsidR="005D26CD">
                  <w:instrText xml:space="preserve"> CITATION Wik20 \l 7177 </w:instrText>
                </w:r>
                <w:r w:rsidR="005D26CD">
                  <w:fldChar w:fldCharType="separate"/>
                </w:r>
                <w:r w:rsidR="005D26CD" w:rsidRPr="005D26CD">
                  <w:rPr>
                    <w:noProof/>
                  </w:rPr>
                  <w:t>(Wikipedia, 2020)</w:t>
                </w:r>
                <w:r w:rsidR="005D26CD">
                  <w:fldChar w:fldCharType="end"/>
                </w:r>
              </w:sdtContent>
            </w:sdt>
            <w:hyperlink r:id="rId46" w:tooltip="Go to  article" w:history="1">
              <w:r w:rsidR="004E2CB0" w:rsidRPr="00211993">
                <w:rPr>
                  <w:rStyle w:val="Hyperlink"/>
                </w:rPr>
                <w:t xml:space="preserve"> [click here]</w:t>
              </w:r>
            </w:hyperlink>
          </w:p>
        </w:tc>
      </w:tr>
      <w:tr w:rsidR="002C027A" w14:paraId="3D106658" w14:textId="77777777" w:rsidTr="002C027A">
        <w:tc>
          <w:tcPr>
            <w:tcW w:w="1311" w:type="dxa"/>
          </w:tcPr>
          <w:p w14:paraId="58737A34" w14:textId="77777777" w:rsidR="002C027A" w:rsidRDefault="002C027A" w:rsidP="002C027A">
            <w:r>
              <w:t>Proof authenticity</w:t>
            </w:r>
          </w:p>
        </w:tc>
        <w:tc>
          <w:tcPr>
            <w:tcW w:w="7693" w:type="dxa"/>
          </w:tcPr>
          <w:p w14:paraId="6123FF92" w14:textId="77777777" w:rsidR="002C027A" w:rsidRDefault="00651F1C" w:rsidP="002C027A">
            <w:r>
              <w:t>W</w:t>
            </w:r>
            <w:r w:rsidRPr="00651F1C">
              <w:t>ritten by a corporate author of the</w:t>
            </w:r>
            <w:r>
              <w:t xml:space="preserve"> article (Wikipedia)</w:t>
            </w:r>
          </w:p>
        </w:tc>
      </w:tr>
    </w:tbl>
    <w:p w14:paraId="30E492DC" w14:textId="3C6AEA73" w:rsidR="00872332" w:rsidRDefault="00872332" w:rsidP="00872332">
      <w:pPr>
        <w:tabs>
          <w:tab w:val="left" w:pos="6885"/>
        </w:tabs>
      </w:pPr>
    </w:p>
    <w:p w14:paraId="595AD796" w14:textId="77777777" w:rsidR="00680F24" w:rsidRDefault="00680F24" w:rsidP="00872332">
      <w:pPr>
        <w:tabs>
          <w:tab w:val="left" w:pos="6885"/>
        </w:tabs>
      </w:pPr>
    </w:p>
    <w:p w14:paraId="586096F2" w14:textId="77777777" w:rsidR="00680F24" w:rsidRDefault="00680F24">
      <w:pPr>
        <w:jc w:val="left"/>
      </w:pPr>
      <w:r>
        <w:br w:type="page"/>
      </w:r>
    </w:p>
    <w:p w14:paraId="10A3D33D" w14:textId="77777777" w:rsidR="00680F24" w:rsidRDefault="00680F24" w:rsidP="00680F24">
      <w:pPr>
        <w:pStyle w:val="NESH1"/>
        <w:jc w:val="left"/>
      </w:pPr>
      <w:bookmarkStart w:id="33" w:name="_Toc204355097"/>
      <w:r>
        <w:lastRenderedPageBreak/>
        <w:t>FINDINGS FROM QUERIES</w:t>
      </w:r>
      <w:bookmarkEnd w:id="33"/>
    </w:p>
    <w:p w14:paraId="40703508" w14:textId="40F73C36" w:rsidR="00680F24" w:rsidRDefault="00680F24" w:rsidP="00680F24">
      <w:r>
        <w:rPr>
          <w:noProof/>
          <w:lang w:eastAsia="en-ZA"/>
        </w:rPr>
        <w:drawing>
          <wp:inline distT="0" distB="0" distL="0" distR="0" wp14:anchorId="0A058613" wp14:editId="707E8FFD">
            <wp:extent cx="5551170" cy="10699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nowledgeable but useless.png"/>
                    <pic:cNvPicPr/>
                  </pic:nvPicPr>
                  <pic:blipFill>
                    <a:blip r:embed="rId47">
                      <a:extLst>
                        <a:ext uri="{28A0092B-C50C-407E-A947-70E740481C1C}">
                          <a14:useLocalDpi xmlns:a14="http://schemas.microsoft.com/office/drawing/2010/main" val="0"/>
                        </a:ext>
                      </a:extLst>
                    </a:blip>
                    <a:stretch>
                      <a:fillRect/>
                    </a:stretch>
                  </pic:blipFill>
                  <pic:spPr>
                    <a:xfrm>
                      <a:off x="0" y="0"/>
                      <a:ext cx="5551170" cy="1069975"/>
                    </a:xfrm>
                    <a:prstGeom prst="rect">
                      <a:avLst/>
                    </a:prstGeom>
                  </pic:spPr>
                </pic:pic>
              </a:graphicData>
            </a:graphic>
          </wp:inline>
        </w:drawing>
      </w:r>
    </w:p>
    <w:p w14:paraId="537610D9" w14:textId="7DFE59D6" w:rsidR="00680F24" w:rsidRDefault="00680F24" w:rsidP="00680F24">
      <w:pPr>
        <w:pStyle w:val="Caption"/>
      </w:pPr>
      <w:bookmarkStart w:id="34" w:name="_Toc204355074"/>
      <w:r>
        <w:t xml:space="preserve">Figure </w:t>
      </w:r>
      <w:r w:rsidR="00A17C9E">
        <w:fldChar w:fldCharType="begin"/>
      </w:r>
      <w:r w:rsidR="00A17C9E">
        <w:instrText xml:space="preserve"> SEQ Figure \* ARABIC </w:instrText>
      </w:r>
      <w:r w:rsidR="00A17C9E">
        <w:fldChar w:fldCharType="separate"/>
      </w:r>
      <w:r w:rsidR="00C36BB5">
        <w:rPr>
          <w:noProof/>
        </w:rPr>
        <w:t>11</w:t>
      </w:r>
      <w:r w:rsidR="00A17C9E">
        <w:rPr>
          <w:noProof/>
        </w:rPr>
        <w:fldChar w:fldCharType="end"/>
      </w:r>
      <w:r>
        <w:t xml:space="preserve"> </w:t>
      </w:r>
      <w:r w:rsidRPr="00A3754B">
        <w:t>picture depicting a query of people who claim to be knowledgeable but use accessories for useless purposes</w:t>
      </w:r>
      <w:bookmarkEnd w:id="34"/>
    </w:p>
    <w:p w14:paraId="5FB3E3F1" w14:textId="39BB3552" w:rsidR="0092013F" w:rsidRPr="0092013F" w:rsidRDefault="0092013F" w:rsidP="0092013F">
      <w:r>
        <w:t>This query extracts the result of people who claim to be knowledgeable on smart accessories but their main reason for the purchase is not due to anything substantial.</w:t>
      </w:r>
    </w:p>
    <w:p w14:paraId="051A4237" w14:textId="77777777" w:rsidR="00680F24" w:rsidRDefault="00680F24" w:rsidP="00680F24">
      <w:r>
        <w:rPr>
          <w:noProof/>
          <w:lang w:eastAsia="en-ZA"/>
        </w:rPr>
        <w:drawing>
          <wp:inline distT="0" distB="0" distL="0" distR="0" wp14:anchorId="02452410" wp14:editId="31852559">
            <wp:extent cx="5551170" cy="1646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mon solutions.png"/>
                    <pic:cNvPicPr/>
                  </pic:nvPicPr>
                  <pic:blipFill>
                    <a:blip r:embed="rId48">
                      <a:extLst>
                        <a:ext uri="{28A0092B-C50C-407E-A947-70E740481C1C}">
                          <a14:useLocalDpi xmlns:a14="http://schemas.microsoft.com/office/drawing/2010/main" val="0"/>
                        </a:ext>
                      </a:extLst>
                    </a:blip>
                    <a:stretch>
                      <a:fillRect/>
                    </a:stretch>
                  </pic:blipFill>
                  <pic:spPr>
                    <a:xfrm>
                      <a:off x="0" y="0"/>
                      <a:ext cx="5551170" cy="1646555"/>
                    </a:xfrm>
                    <a:prstGeom prst="rect">
                      <a:avLst/>
                    </a:prstGeom>
                  </pic:spPr>
                </pic:pic>
              </a:graphicData>
            </a:graphic>
          </wp:inline>
        </w:drawing>
      </w:r>
    </w:p>
    <w:p w14:paraId="5B6ADCD8" w14:textId="6712B666" w:rsidR="00680F24" w:rsidRDefault="00680F24" w:rsidP="00680F24">
      <w:pPr>
        <w:pStyle w:val="Caption"/>
      </w:pPr>
      <w:bookmarkStart w:id="35" w:name="_Toc204355075"/>
      <w:r>
        <w:t xml:space="preserve">Figure </w:t>
      </w:r>
      <w:r w:rsidR="00A17C9E">
        <w:fldChar w:fldCharType="begin"/>
      </w:r>
      <w:r w:rsidR="00A17C9E">
        <w:instrText xml:space="preserve"> SEQ Figure \* ARABIC </w:instrText>
      </w:r>
      <w:r w:rsidR="00A17C9E">
        <w:fldChar w:fldCharType="separate"/>
      </w:r>
      <w:r w:rsidR="00C36BB5">
        <w:rPr>
          <w:noProof/>
        </w:rPr>
        <w:t>12</w:t>
      </w:r>
      <w:r w:rsidR="00A17C9E">
        <w:rPr>
          <w:noProof/>
        </w:rPr>
        <w:fldChar w:fldCharType="end"/>
      </w:r>
      <w:r>
        <w:t xml:space="preserve"> </w:t>
      </w:r>
      <w:r w:rsidRPr="00441074">
        <w:t>query extracting the most common solutions to improve the effectiveness of smart accessories</w:t>
      </w:r>
      <w:bookmarkEnd w:id="35"/>
    </w:p>
    <w:p w14:paraId="559D0166" w14:textId="7EBD200B" w:rsidR="0092013F" w:rsidRPr="0092013F" w:rsidRDefault="0092013F" w:rsidP="0092013F">
      <w:r>
        <w:t xml:space="preserve">Query extracts results of </w:t>
      </w:r>
      <w:r w:rsidR="004A2D13">
        <w:t>the most common solutions which can be used to improve the effectiveness of smart accessories in the everyday lives of people.</w:t>
      </w:r>
    </w:p>
    <w:p w14:paraId="2DA73265" w14:textId="20A448ED" w:rsidR="00680F24" w:rsidRDefault="004A2D13" w:rsidP="00680F24">
      <w:r>
        <w:rPr>
          <w:noProof/>
          <w:lang w:eastAsia="en-ZA"/>
        </w:rPr>
        <w:drawing>
          <wp:anchor distT="0" distB="0" distL="114300" distR="114300" simplePos="0" relativeHeight="251668480" behindDoc="1" locked="0" layoutInCell="1" allowOverlap="1" wp14:anchorId="3779B2C4" wp14:editId="29962532">
            <wp:simplePos x="0" y="0"/>
            <wp:positionH relativeFrom="column">
              <wp:posOffset>-582930</wp:posOffset>
            </wp:positionH>
            <wp:positionV relativeFrom="paragraph">
              <wp:posOffset>241935</wp:posOffset>
            </wp:positionV>
            <wp:extent cx="6772511" cy="2066925"/>
            <wp:effectExtent l="0" t="0" r="9525" b="0"/>
            <wp:wrapTight wrapText="bothSides">
              <wp:wrapPolygon edited="0">
                <wp:start x="0" y="0"/>
                <wp:lineTo x="0" y="21301"/>
                <wp:lineTo x="21570" y="21301"/>
                <wp:lineTo x="2157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asons, threats and effectiveness.png"/>
                    <pic:cNvPicPr/>
                  </pic:nvPicPr>
                  <pic:blipFill>
                    <a:blip r:embed="rId49">
                      <a:extLst>
                        <a:ext uri="{28A0092B-C50C-407E-A947-70E740481C1C}">
                          <a14:useLocalDpi xmlns:a14="http://schemas.microsoft.com/office/drawing/2010/main" val="0"/>
                        </a:ext>
                      </a:extLst>
                    </a:blip>
                    <a:stretch>
                      <a:fillRect/>
                    </a:stretch>
                  </pic:blipFill>
                  <pic:spPr>
                    <a:xfrm>
                      <a:off x="0" y="0"/>
                      <a:ext cx="6772511" cy="2066925"/>
                    </a:xfrm>
                    <a:prstGeom prst="rect">
                      <a:avLst/>
                    </a:prstGeom>
                  </pic:spPr>
                </pic:pic>
              </a:graphicData>
            </a:graphic>
          </wp:anchor>
        </w:drawing>
      </w:r>
    </w:p>
    <w:p w14:paraId="093975BA" w14:textId="45D1E754" w:rsidR="00680F24" w:rsidRDefault="00680F24" w:rsidP="00680F24"/>
    <w:p w14:paraId="7C661458" w14:textId="1C50CFD8" w:rsidR="00680F24" w:rsidRDefault="00680F24" w:rsidP="00680F24">
      <w:pPr>
        <w:pStyle w:val="Caption"/>
      </w:pPr>
      <w:bookmarkStart w:id="36" w:name="_Toc204355076"/>
      <w:r>
        <w:t xml:space="preserve">Figure </w:t>
      </w:r>
      <w:r w:rsidR="00A17C9E">
        <w:fldChar w:fldCharType="begin"/>
      </w:r>
      <w:r w:rsidR="00A17C9E">
        <w:instrText xml:space="preserve"> SEQ Figure \* ARABIC </w:instrText>
      </w:r>
      <w:r w:rsidR="00A17C9E">
        <w:fldChar w:fldCharType="separate"/>
      </w:r>
      <w:r w:rsidR="00C36BB5">
        <w:rPr>
          <w:noProof/>
        </w:rPr>
        <w:t>13</w:t>
      </w:r>
      <w:r w:rsidR="00A17C9E">
        <w:rPr>
          <w:noProof/>
        </w:rPr>
        <w:fldChar w:fldCharType="end"/>
      </w:r>
      <w:r>
        <w:t xml:space="preserve"> </w:t>
      </w:r>
      <w:r w:rsidRPr="00B8253D">
        <w:t>query that extracts the reasons, threats and whether or</w:t>
      </w:r>
      <w:r>
        <w:t xml:space="preserve"> not people think they are effe</w:t>
      </w:r>
      <w:r w:rsidRPr="00B8253D">
        <w:t>ctive</w:t>
      </w:r>
      <w:bookmarkEnd w:id="36"/>
    </w:p>
    <w:p w14:paraId="03011708" w14:textId="38DD973D" w:rsidR="004A2D13" w:rsidRPr="004A2D13" w:rsidRDefault="004A2D13" w:rsidP="004A2D13">
      <w:r>
        <w:t>Query extracts the results of the most common threats as well as the reason for the dislike of smart accessories. The results ultimately extract that regardless of all the threats and challenges, smart accessories are still effective to be used in the everyday lives of people</w:t>
      </w:r>
    </w:p>
    <w:p w14:paraId="29B7C2F2" w14:textId="77777777" w:rsidR="00680F24" w:rsidRPr="00680F24" w:rsidRDefault="00680F24" w:rsidP="00680F24"/>
    <w:p w14:paraId="67CDAFF8" w14:textId="77777777" w:rsidR="00680F24" w:rsidRDefault="00680F24" w:rsidP="00680F24"/>
    <w:p w14:paraId="1440B8AD" w14:textId="77777777" w:rsidR="00680F24" w:rsidRDefault="00680F24" w:rsidP="0044726B">
      <w:pPr>
        <w:pStyle w:val="NESH1"/>
        <w:jc w:val="both"/>
      </w:pPr>
      <w:r>
        <w:br w:type="page"/>
      </w:r>
    </w:p>
    <w:p w14:paraId="34B1BC63" w14:textId="77777777" w:rsidR="008014DE" w:rsidRDefault="008014DE" w:rsidP="004B11A4">
      <w:pPr>
        <w:pStyle w:val="NESH1"/>
      </w:pPr>
    </w:p>
    <w:p w14:paraId="6A1FCFEE" w14:textId="67F1697A" w:rsidR="008014DE" w:rsidRDefault="008014DE" w:rsidP="008014DE">
      <w:pPr>
        <w:pStyle w:val="NESH1"/>
      </w:pPr>
      <w:bookmarkStart w:id="37" w:name="_Toc204355098"/>
      <w:r>
        <w:t>PROCESS/</w:t>
      </w:r>
      <w:r w:rsidR="00CD256E">
        <w:t>DEVELOPMENT/COURSE OF ACTION</w:t>
      </w:r>
      <w:bookmarkEnd w:id="37"/>
    </w:p>
    <w:p w14:paraId="33684BF5" w14:textId="08074366" w:rsidR="00CD256E" w:rsidRDefault="00CD256E" w:rsidP="00CD256E">
      <w:pPr>
        <w:pStyle w:val="NESH2"/>
      </w:pPr>
      <w:bookmarkStart w:id="38" w:name="_Toc204355099"/>
      <w:r>
        <w:t>phase 1:</w:t>
      </w:r>
      <w:bookmarkEnd w:id="38"/>
    </w:p>
    <w:p w14:paraId="19B1534F" w14:textId="63C5DFD5" w:rsidR="00CD256E" w:rsidRDefault="005C2E37" w:rsidP="00CD256E">
      <w:r>
        <w:t xml:space="preserve">I wanted to insert different page numbers but the section breaks made that difficult for me. </w:t>
      </w:r>
      <w:r w:rsidR="00DB6930">
        <w:t>The advantage is that it allowed me to separate my appendices, bibliography and tables of content and figures from the rest of the documents.</w:t>
      </w:r>
    </w:p>
    <w:p w14:paraId="312BEF00" w14:textId="5B658FC1" w:rsidR="00CD256E" w:rsidRDefault="00846A84" w:rsidP="00CD256E">
      <w:pPr>
        <w:pStyle w:val="NESH2"/>
      </w:pPr>
      <w:bookmarkStart w:id="39" w:name="_Toc204355100"/>
      <w:r>
        <w:t>phase 2</w:t>
      </w:r>
      <w:r w:rsidR="00CD256E">
        <w:t>:</w:t>
      </w:r>
      <w:bookmarkEnd w:id="39"/>
    </w:p>
    <w:p w14:paraId="316B22CB" w14:textId="5CB411D8" w:rsidR="00CD256E" w:rsidRDefault="00CD256E" w:rsidP="00CD256E">
      <w:pPr>
        <w:pStyle w:val="NESH3"/>
      </w:pPr>
      <w:bookmarkStart w:id="40" w:name="_Toc204355101"/>
      <w:r>
        <w:t>Task1:</w:t>
      </w:r>
      <w:bookmarkEnd w:id="40"/>
    </w:p>
    <w:p w14:paraId="031D805C" w14:textId="2C034258" w:rsidR="00CD256E" w:rsidRDefault="00AC5F07" w:rsidP="00CD256E">
      <w:r>
        <w:t xml:space="preserve">With </w:t>
      </w:r>
      <w:r w:rsidR="00946092">
        <w:t xml:space="preserve">my database, I had never learnt how to create a relationship between tables, which I needed to create in order to create one of my queries. Its advantage was that it allowed me to extract related information from two </w:t>
      </w:r>
      <w:r w:rsidR="00D72D6E">
        <w:t xml:space="preserve">separate tables in order to create a query that would aid in providing a solution. </w:t>
      </w:r>
    </w:p>
    <w:p w14:paraId="1414F487" w14:textId="673AE5C4" w:rsidR="00D72D6E" w:rsidRDefault="00D72D6E" w:rsidP="00CD256E">
      <w:r>
        <w:t>Another struggle was with one of the reports, which didn’</w:t>
      </w:r>
      <w:r w:rsidR="005C2E37">
        <w:t xml:space="preserve">t highlight the results of all the records. </w:t>
      </w:r>
    </w:p>
    <w:p w14:paraId="29E54F9C" w14:textId="30D380C3" w:rsidR="00CD256E" w:rsidRDefault="00CD256E" w:rsidP="00CD256E">
      <w:pPr>
        <w:pStyle w:val="NESH3"/>
      </w:pPr>
      <w:bookmarkStart w:id="41" w:name="_Toc204355102"/>
      <w:r>
        <w:t>TASK2:</w:t>
      </w:r>
      <w:bookmarkEnd w:id="41"/>
    </w:p>
    <w:p w14:paraId="3CFF759B" w14:textId="4AF91C8E" w:rsidR="00F05F12" w:rsidRDefault="00F05F12" w:rsidP="00F05F12">
      <w:r>
        <w:t>With</w:t>
      </w:r>
      <w:r w:rsidR="00946092">
        <w:t xml:space="preserve"> my</w:t>
      </w:r>
      <w:r>
        <w:t xml:space="preserve"> webpage, I want</w:t>
      </w:r>
      <w:r w:rsidR="00815934">
        <w:t>ed to put a search engine but there was an error in the code somewhere in the</w:t>
      </w:r>
      <w:r w:rsidR="00946092">
        <w:t xml:space="preserve"> notepad</w:t>
      </w:r>
      <w:r w:rsidR="00815934">
        <w:t>. Once I deleted an unnecessary element, the code was fixed and the search engine worked.</w:t>
      </w:r>
      <w:r>
        <w:t xml:space="preserve"> </w:t>
      </w:r>
      <w:r w:rsidR="00946092">
        <w:t>The advantage of it was that I did not need to create a table of contents because it was replaced by the search engine.</w:t>
      </w:r>
    </w:p>
    <w:p w14:paraId="4A857AA5" w14:textId="115D298D" w:rsidR="008014DE" w:rsidRDefault="008014DE" w:rsidP="00CD256E"/>
    <w:p w14:paraId="06F93E5F" w14:textId="77777777" w:rsidR="00846A84" w:rsidRDefault="00846A84">
      <w:pPr>
        <w:keepNext w:val="0"/>
        <w:jc w:val="left"/>
        <w:rPr>
          <w:rFonts w:ascii="Elephant" w:eastAsiaTheme="majorEastAsia" w:hAnsi="Elephant" w:cstheme="majorBidi"/>
          <w:b/>
          <w:caps/>
          <w:sz w:val="32"/>
          <w:szCs w:val="64"/>
        </w:rPr>
      </w:pPr>
      <w:r>
        <w:br w:type="page"/>
      </w:r>
    </w:p>
    <w:p w14:paraId="79F11D2D" w14:textId="383C93A7" w:rsidR="00863FE7" w:rsidRPr="004B11A4" w:rsidRDefault="00DD294C" w:rsidP="004B11A4">
      <w:pPr>
        <w:pStyle w:val="NESH1"/>
      </w:pPr>
      <w:bookmarkStart w:id="42" w:name="_Toc204355103"/>
      <w:r w:rsidRPr="004B11A4">
        <w:lastRenderedPageBreak/>
        <w:t>CONCLUSION/EVALUATION</w:t>
      </w:r>
      <w:bookmarkEnd w:id="42"/>
    </w:p>
    <w:p w14:paraId="31F93FE9" w14:textId="202098BB" w:rsidR="00AE7816" w:rsidRDefault="00321437" w:rsidP="00AE7816">
      <w:r>
        <w:t xml:space="preserve">As seen </w:t>
      </w:r>
      <w:r w:rsidR="00AE7816">
        <w:t>from the</w:t>
      </w:r>
      <w:r>
        <w:t xml:space="preserve"> two reports </w:t>
      </w:r>
      <w:r w:rsidR="00AE7816">
        <w:t>in the</w:t>
      </w:r>
      <w:r>
        <w:t xml:space="preserve"> </w:t>
      </w:r>
      <w:hyperlink r:id="rId50" w:tooltip="Go to database and view reports" w:history="1">
        <w:r w:rsidRPr="007D1619">
          <w:rPr>
            <w:rStyle w:val="Hyperlink"/>
          </w:rPr>
          <w:t>database</w:t>
        </w:r>
      </w:hyperlink>
      <w:r>
        <w:t xml:space="preserve">,      </w:t>
      </w:r>
    </w:p>
    <w:p w14:paraId="42158B29" w14:textId="77777777" w:rsidR="009C3BC7" w:rsidRDefault="009C3BC7" w:rsidP="00AE7816">
      <w:pPr>
        <w:sectPr w:rsidR="009C3BC7" w:rsidSect="0092013F">
          <w:footerReference w:type="first" r:id="rId51"/>
          <w:pgSz w:w="11906" w:h="16838" w:code="9"/>
          <w:pgMar w:top="1080" w:right="1440" w:bottom="1080" w:left="1440" w:header="709" w:footer="709" w:gutter="284"/>
          <w:pgNumType w:start="6"/>
          <w:cols w:space="708"/>
          <w:titlePg/>
          <w:docGrid w:linePitch="360"/>
        </w:sectPr>
      </w:pPr>
    </w:p>
    <w:p w14:paraId="4F88829A" w14:textId="77777777" w:rsidR="009C3BC7" w:rsidRDefault="009C3BC7" w:rsidP="00AE7816">
      <w:r>
        <w:lastRenderedPageBreak/>
        <w:t>one can see that one speaks of how people would prefer to use smart accessories as well as why they would be effective or ineffective</w:t>
      </w:r>
    </w:p>
    <w:p w14:paraId="43073E90" w14:textId="2D2D8EFE" w:rsidR="00AE7816" w:rsidRDefault="009C3BC7" w:rsidP="00AE7816">
      <w:r>
        <w:rPr>
          <w:rFonts w:cstheme="minorHAnsi"/>
          <w:u w:val="single"/>
        </w:rPr>
        <w:t>❶</w:t>
      </w:r>
      <w:r w:rsidR="00CE4AC3" w:rsidRPr="009C3BC7">
        <w:rPr>
          <w:u w:val="single"/>
        </w:rPr>
        <w:t>in</w:t>
      </w:r>
      <w:r w:rsidR="00321437" w:rsidRPr="009C3BC7">
        <w:rPr>
          <w:u w:val="single"/>
        </w:rPr>
        <w:t xml:space="preserve"> terms </w:t>
      </w:r>
      <w:r w:rsidR="00AE7816" w:rsidRPr="009C3BC7">
        <w:rPr>
          <w:u w:val="single"/>
        </w:rPr>
        <w:t>of their</w:t>
      </w:r>
      <w:r w:rsidR="00321437" w:rsidRPr="009C3BC7">
        <w:rPr>
          <w:u w:val="single"/>
        </w:rPr>
        <w:t xml:space="preserve"> </w:t>
      </w:r>
      <w:r w:rsidR="00AE7816" w:rsidRPr="009C3BC7">
        <w:rPr>
          <w:u w:val="single"/>
        </w:rPr>
        <w:t>usage most</w:t>
      </w:r>
      <w:r w:rsidR="00321437" w:rsidRPr="009C3BC7">
        <w:rPr>
          <w:u w:val="single"/>
        </w:rPr>
        <w:t xml:space="preserve"> </w:t>
      </w:r>
      <w:r w:rsidR="00AE7816" w:rsidRPr="009C3BC7">
        <w:rPr>
          <w:u w:val="single"/>
        </w:rPr>
        <w:t>people preferred for</w:t>
      </w:r>
      <w:r w:rsidR="00321437" w:rsidRPr="009C3BC7">
        <w:rPr>
          <w:u w:val="single"/>
        </w:rPr>
        <w:t xml:space="preserve"> smart accessories to be </w:t>
      </w:r>
      <w:r w:rsidR="00AE7816" w:rsidRPr="009C3BC7">
        <w:rPr>
          <w:u w:val="single"/>
        </w:rPr>
        <w:t>used for</w:t>
      </w:r>
      <w:r w:rsidR="00AE7816">
        <w:t>:</w:t>
      </w:r>
    </w:p>
    <w:p w14:paraId="07F7F461" w14:textId="77777777" w:rsidR="00321437" w:rsidRDefault="00321437" w:rsidP="00AE7816">
      <w:pPr>
        <w:pStyle w:val="ListParagraph"/>
        <w:numPr>
          <w:ilvl w:val="0"/>
          <w:numId w:val="35"/>
        </w:numPr>
      </w:pPr>
      <w:r>
        <w:t xml:space="preserve">Communication </w:t>
      </w:r>
    </w:p>
    <w:p w14:paraId="4E66ED74" w14:textId="77777777" w:rsidR="00AE7816" w:rsidRDefault="00AE7816" w:rsidP="00AE7816">
      <w:pPr>
        <w:pStyle w:val="ListParagraph"/>
        <w:numPr>
          <w:ilvl w:val="1"/>
          <w:numId w:val="35"/>
        </w:numPr>
      </w:pPr>
      <w:r>
        <w:t>To receive calls, texts, email and notifications directly on their accessories</w:t>
      </w:r>
    </w:p>
    <w:p w14:paraId="5DB0482A" w14:textId="77777777" w:rsidR="00AE7816" w:rsidRDefault="00AE7816" w:rsidP="00AE7816">
      <w:pPr>
        <w:pStyle w:val="ListParagraph"/>
        <w:numPr>
          <w:ilvl w:val="1"/>
          <w:numId w:val="35"/>
        </w:numPr>
      </w:pPr>
      <w:r>
        <w:t xml:space="preserve">As well as to allow </w:t>
      </w:r>
      <w:r w:rsidRPr="00AE7816">
        <w:t>voice commands and even standalone calling or messaging.</w:t>
      </w:r>
    </w:p>
    <w:p w14:paraId="4ECD68F8" w14:textId="77777777" w:rsidR="00321437" w:rsidRDefault="00321437" w:rsidP="00321437">
      <w:pPr>
        <w:pStyle w:val="ListParagraph"/>
        <w:numPr>
          <w:ilvl w:val="0"/>
          <w:numId w:val="34"/>
        </w:numPr>
      </w:pPr>
      <w:r>
        <w:t>Safety &amp; Security</w:t>
      </w:r>
    </w:p>
    <w:p w14:paraId="3940D9A5" w14:textId="77777777" w:rsidR="00AE7816" w:rsidRDefault="00AE7816" w:rsidP="00AE7816">
      <w:pPr>
        <w:pStyle w:val="ListParagraph"/>
        <w:numPr>
          <w:ilvl w:val="1"/>
          <w:numId w:val="34"/>
        </w:numPr>
      </w:pPr>
      <w:r>
        <w:t>For emergency SOS functions or fall detection.</w:t>
      </w:r>
    </w:p>
    <w:p w14:paraId="07EA69D5" w14:textId="77777777" w:rsidR="00AE7816" w:rsidRDefault="00AE7816" w:rsidP="00AE7816">
      <w:pPr>
        <w:pStyle w:val="ListParagraph"/>
        <w:numPr>
          <w:ilvl w:val="1"/>
          <w:numId w:val="34"/>
        </w:numPr>
      </w:pPr>
      <w:r>
        <w:t>As well as location tracking for kids, the elderly, or pets.</w:t>
      </w:r>
    </w:p>
    <w:p w14:paraId="46EAD084" w14:textId="77777777" w:rsidR="00AE7816" w:rsidRDefault="00AE7816" w:rsidP="00AE7816">
      <w:r>
        <w:t xml:space="preserve">This goes in hand with how the people </w:t>
      </w:r>
      <w:r w:rsidR="00581702">
        <w:t xml:space="preserve">chose that smart accessories in general tend to be effective as they offer a variety of useful information that can keep us as well as our data safe and allow us to communicate with our loved ones. </w:t>
      </w:r>
    </w:p>
    <w:p w14:paraId="394E4460" w14:textId="77777777" w:rsidR="00581702" w:rsidRDefault="009C3BC7" w:rsidP="00AE7816">
      <w:r>
        <w:br w:type="column"/>
      </w:r>
      <w:r w:rsidR="00581702">
        <w:lastRenderedPageBreak/>
        <w:t>In the second report, the threats of smart accessories can be seen as well as their solutions in order for them to truly be effective in the everyday lives of people.</w:t>
      </w:r>
    </w:p>
    <w:p w14:paraId="0AA1EA59" w14:textId="77777777" w:rsidR="006341B8" w:rsidRDefault="009C3BC7" w:rsidP="00AE7816">
      <w:r>
        <w:rPr>
          <w:rFonts w:cstheme="minorHAnsi"/>
          <w:u w:val="single"/>
        </w:rPr>
        <w:t>②</w:t>
      </w:r>
      <w:r w:rsidR="006341B8" w:rsidRPr="009C3BC7">
        <w:rPr>
          <w:u w:val="single"/>
        </w:rPr>
        <w:t>Common threats that smart accessories impose are</w:t>
      </w:r>
      <w:r w:rsidR="006341B8">
        <w:t>:</w:t>
      </w:r>
    </w:p>
    <w:p w14:paraId="00A81926" w14:textId="77777777" w:rsidR="006341B8" w:rsidRDefault="006341B8" w:rsidP="006341B8">
      <w:pPr>
        <w:pStyle w:val="ListParagraph"/>
        <w:numPr>
          <w:ilvl w:val="0"/>
          <w:numId w:val="36"/>
        </w:numPr>
      </w:pPr>
      <w:r>
        <w:t>Invasion of privacy/privacy risks</w:t>
      </w:r>
    </w:p>
    <w:p w14:paraId="4BD97EDA" w14:textId="77777777" w:rsidR="006341B8" w:rsidRDefault="006341B8" w:rsidP="006341B8">
      <w:pPr>
        <w:pStyle w:val="ListParagraph"/>
        <w:numPr>
          <w:ilvl w:val="0"/>
          <w:numId w:val="36"/>
        </w:numPr>
      </w:pPr>
      <w:r>
        <w:t>Maintenance of updates</w:t>
      </w:r>
    </w:p>
    <w:p w14:paraId="71E445F0" w14:textId="77777777" w:rsidR="006341B8" w:rsidRDefault="006341B8" w:rsidP="006341B8">
      <w:pPr>
        <w:pStyle w:val="ListParagraph"/>
        <w:numPr>
          <w:ilvl w:val="0"/>
          <w:numId w:val="36"/>
        </w:numPr>
      </w:pPr>
      <w:r>
        <w:t>Cyberbullying/Lack of privacy</w:t>
      </w:r>
    </w:p>
    <w:p w14:paraId="5D5BFE33" w14:textId="77777777" w:rsidR="006341B8" w:rsidRDefault="006341B8" w:rsidP="006341B8">
      <w:r>
        <w:t>These coincide with the common solutions that were offered by people which included:</w:t>
      </w:r>
    </w:p>
    <w:p w14:paraId="2D33C7AA" w14:textId="77777777" w:rsidR="006341B8" w:rsidRDefault="006341B8" w:rsidP="006341B8">
      <w:pPr>
        <w:pStyle w:val="ListParagraph"/>
        <w:numPr>
          <w:ilvl w:val="0"/>
          <w:numId w:val="37"/>
        </w:numPr>
      </w:pPr>
      <w:r>
        <w:t>Prioritising data privacy &amp; security</w:t>
      </w:r>
    </w:p>
    <w:p w14:paraId="367F9621" w14:textId="77777777" w:rsidR="006341B8" w:rsidRDefault="006341B8" w:rsidP="006341B8">
      <w:pPr>
        <w:pStyle w:val="ListParagraph"/>
        <w:numPr>
          <w:ilvl w:val="1"/>
          <w:numId w:val="37"/>
        </w:numPr>
      </w:pPr>
      <w:r w:rsidRPr="006341B8">
        <w:rPr>
          <w:b/>
        </w:rPr>
        <w:t>Solution</w:t>
      </w:r>
      <w:r>
        <w:t xml:space="preserve">: </w:t>
      </w:r>
      <w:r w:rsidRPr="006341B8">
        <w:t>Encrypt data, provide clear privacy settings, and limit third-party access.</w:t>
      </w:r>
    </w:p>
    <w:p w14:paraId="57AF53DE" w14:textId="77777777" w:rsidR="008C031B" w:rsidRDefault="008C031B" w:rsidP="008C031B">
      <w:pPr>
        <w:pStyle w:val="ListParagraph"/>
        <w:numPr>
          <w:ilvl w:val="2"/>
          <w:numId w:val="37"/>
        </w:numPr>
      </w:pPr>
      <w:r w:rsidRPr="008C031B">
        <w:rPr>
          <w:b/>
          <w:bCs/>
        </w:rPr>
        <w:t>Impact:</w:t>
      </w:r>
      <w:r w:rsidRPr="008C031B">
        <w:t xml:space="preserve"> Builds user trust, especially when handling se</w:t>
      </w:r>
      <w:r>
        <w:t>nsitive health, location data or protecting victims of cyberbullying.</w:t>
      </w:r>
    </w:p>
    <w:p w14:paraId="7C314A5B" w14:textId="77777777" w:rsidR="006341B8" w:rsidRDefault="006341B8" w:rsidP="006341B8">
      <w:pPr>
        <w:pStyle w:val="ListParagraph"/>
        <w:numPr>
          <w:ilvl w:val="0"/>
          <w:numId w:val="37"/>
        </w:numPr>
      </w:pPr>
      <w:r>
        <w:t>Increasing accessibility</w:t>
      </w:r>
    </w:p>
    <w:p w14:paraId="09FE75AE" w14:textId="77777777" w:rsidR="008C031B" w:rsidRDefault="008C031B" w:rsidP="008C031B">
      <w:pPr>
        <w:pStyle w:val="ListParagraph"/>
        <w:numPr>
          <w:ilvl w:val="1"/>
          <w:numId w:val="37"/>
        </w:numPr>
      </w:pPr>
      <w:r w:rsidRPr="008C031B">
        <w:rPr>
          <w:b/>
          <w:bCs/>
        </w:rPr>
        <w:t>Solution:</w:t>
      </w:r>
      <w:r w:rsidR="00B92CFB">
        <w:t xml:space="preserve"> Design with inclusive features—</w:t>
      </w:r>
      <w:r w:rsidRPr="008C031B">
        <w:t>voice commands, larger interfaces, and haptic feedback.</w:t>
      </w:r>
    </w:p>
    <w:p w14:paraId="01F547FE" w14:textId="77777777" w:rsidR="008C031B" w:rsidRDefault="008C031B" w:rsidP="008C031B">
      <w:pPr>
        <w:pStyle w:val="ListParagraph"/>
        <w:numPr>
          <w:ilvl w:val="2"/>
          <w:numId w:val="37"/>
        </w:numPr>
      </w:pPr>
      <w:r w:rsidRPr="008C031B">
        <w:rPr>
          <w:b/>
          <w:bCs/>
        </w:rPr>
        <w:t>Impact:</w:t>
      </w:r>
      <w:r w:rsidRPr="008C031B">
        <w:t xml:space="preserve"> Makes smart accessories usable for people with disabilities or different age groups</w:t>
      </w:r>
    </w:p>
    <w:p w14:paraId="39D77C18" w14:textId="77777777" w:rsidR="006341B8" w:rsidRDefault="006341B8" w:rsidP="006341B8">
      <w:pPr>
        <w:pStyle w:val="ListParagraph"/>
        <w:numPr>
          <w:ilvl w:val="0"/>
          <w:numId w:val="37"/>
        </w:numPr>
      </w:pPr>
      <w:r>
        <w:t>Regular updates and maintenance</w:t>
      </w:r>
    </w:p>
    <w:p w14:paraId="1AC06DA1" w14:textId="77777777" w:rsidR="008C031B" w:rsidRDefault="008C031B" w:rsidP="008C031B">
      <w:pPr>
        <w:pStyle w:val="ListParagraph"/>
        <w:numPr>
          <w:ilvl w:val="1"/>
          <w:numId w:val="37"/>
        </w:numPr>
      </w:pPr>
      <w:r w:rsidRPr="008C031B">
        <w:rPr>
          <w:b/>
          <w:bCs/>
        </w:rPr>
        <w:t>Solution:</w:t>
      </w:r>
      <w:r w:rsidRPr="008C031B">
        <w:t xml:space="preserve"> Provide consistent software and firmware updates to fix bugs, enhance security, and introduce new features.</w:t>
      </w:r>
    </w:p>
    <w:p w14:paraId="633A79DA" w14:textId="77777777" w:rsidR="008C031B" w:rsidRDefault="008C031B" w:rsidP="008C031B">
      <w:pPr>
        <w:pStyle w:val="ListParagraph"/>
        <w:numPr>
          <w:ilvl w:val="2"/>
          <w:numId w:val="37"/>
        </w:numPr>
      </w:pPr>
      <w:r w:rsidRPr="008C031B">
        <w:rPr>
          <w:b/>
          <w:bCs/>
        </w:rPr>
        <w:t>Impact:</w:t>
      </w:r>
      <w:r w:rsidRPr="008C031B">
        <w:t xml:space="preserve"> Keeps the accessory functional, secure, and relevant over time, reducing the need for frequent replacements and improving long-term user satisfaction.</w:t>
      </w:r>
    </w:p>
    <w:p w14:paraId="55617B28" w14:textId="77777777" w:rsidR="009C3BC7" w:rsidRDefault="009C3BC7" w:rsidP="00AE7816">
      <w:pPr>
        <w:sectPr w:rsidR="009C3BC7" w:rsidSect="009C3BC7">
          <w:type w:val="continuous"/>
          <w:pgSz w:w="11906" w:h="16838" w:code="9"/>
          <w:pgMar w:top="1080" w:right="1440" w:bottom="1080" w:left="1440" w:header="709" w:footer="709" w:gutter="284"/>
          <w:pgNumType w:start="0"/>
          <w:cols w:num="2" w:sep="1" w:space="709"/>
          <w:titlePg/>
          <w:docGrid w:linePitch="360"/>
        </w:sectPr>
      </w:pPr>
    </w:p>
    <w:p w14:paraId="0DAC8409" w14:textId="5B363356" w:rsidR="004B11A4" w:rsidRPr="004B11A4" w:rsidRDefault="00985EE8" w:rsidP="004B11A4">
      <w:pPr>
        <w:jc w:val="left"/>
        <w:rPr>
          <w:rFonts w:ascii="Elephant" w:eastAsiaTheme="majorEastAsia" w:hAnsi="Elephant" w:cstheme="majorBidi"/>
          <w:b/>
          <w:caps/>
          <w:sz w:val="32"/>
          <w:szCs w:val="64"/>
        </w:rPr>
      </w:pPr>
      <w:r>
        <w:lastRenderedPageBreak/>
        <w:br w:type="page"/>
      </w:r>
    </w:p>
    <w:p w14:paraId="17BE9B01" w14:textId="53C6D37F" w:rsidR="00581702" w:rsidRDefault="004A2D13" w:rsidP="004B11A4">
      <w:pPr>
        <w:pStyle w:val="NESH1"/>
        <w:jc w:val="both"/>
      </w:pPr>
      <w:bookmarkStart w:id="43" w:name="_Toc204355104"/>
      <w:r>
        <w:lastRenderedPageBreak/>
        <w:t xml:space="preserve">SELF-EVLUATION/FUTURE </w:t>
      </w:r>
      <w:r w:rsidRPr="004B11A4">
        <w:t>DEVELOPMENTS</w:t>
      </w:r>
      <w:bookmarkEnd w:id="43"/>
    </w:p>
    <w:p w14:paraId="07CA396D" w14:textId="08A7BBAC" w:rsidR="00AE7816" w:rsidRDefault="003D060E" w:rsidP="00AE7816">
      <w:pPr>
        <w:sectPr w:rsidR="00AE7816" w:rsidSect="004A2D13">
          <w:footerReference w:type="first" r:id="rId52"/>
          <w:type w:val="continuous"/>
          <w:pgSz w:w="11906" w:h="16838" w:code="9"/>
          <w:pgMar w:top="1080" w:right="1440" w:bottom="1080" w:left="1440" w:header="709" w:footer="709" w:gutter="284"/>
          <w:pgNumType w:start="21"/>
          <w:cols w:space="708"/>
          <w:titlePg/>
          <w:docGrid w:linePitch="360"/>
        </w:sectPr>
      </w:pPr>
      <w:r>
        <w:t xml:space="preserve">I have learnt so during the duration of this Common Assessment Task. Not only technically but on the topic itself. This Assessment has given me the opportunity to polish up my word processing as well as html skills. I hope to be able to apply the knowledge I learnt in my own personal projects. In terms of the topic, I have learnt that with the development of technology, it has been able to afford people with multiple benefits such as health tracking, communication and privacy and security I also believe </w:t>
      </w:r>
      <w:r w:rsidR="00374B6C">
        <w:t>that if</w:t>
      </w:r>
      <w:r>
        <w:t xml:space="preserve"> people become more knowledgeable on smart </w:t>
      </w:r>
      <w:r w:rsidR="003F50BB">
        <w:t>accessories,</w:t>
      </w:r>
      <w:r>
        <w:t xml:space="preserve"> </w:t>
      </w:r>
      <w:r w:rsidR="00374B6C">
        <w:t>they would have effect</w:t>
      </w:r>
      <w:r w:rsidR="00CA5BBC">
        <w:t>ive results in their daily live</w:t>
      </w:r>
    </w:p>
    <w:p w14:paraId="5152629B" w14:textId="187AD807" w:rsidR="00370932" w:rsidRDefault="00DA771B" w:rsidP="0070074F">
      <w:r>
        <w:rPr>
          <w:noProof/>
          <w:lang w:eastAsia="en-ZA"/>
        </w:rPr>
        <w:lastRenderedPageBreak/>
        <mc:AlternateContent>
          <mc:Choice Requires="wps">
            <w:drawing>
              <wp:anchor distT="0" distB="0" distL="114300" distR="114300" simplePos="0" relativeHeight="251667456" behindDoc="0" locked="0" layoutInCell="1" allowOverlap="1" wp14:anchorId="39F71230" wp14:editId="3F34EEBA">
                <wp:simplePos x="0" y="0"/>
                <wp:positionH relativeFrom="page">
                  <wp:posOffset>999460</wp:posOffset>
                </wp:positionH>
                <wp:positionV relativeFrom="paragraph">
                  <wp:posOffset>239233</wp:posOffset>
                </wp:positionV>
                <wp:extent cx="1828800" cy="1945758"/>
                <wp:effectExtent l="0" t="0" r="0" b="0"/>
                <wp:wrapNone/>
                <wp:docPr id="17" name="Text Box 17"/>
                <wp:cNvGraphicFramePr/>
                <a:graphic xmlns:a="http://schemas.openxmlformats.org/drawingml/2006/main">
                  <a:graphicData uri="http://schemas.microsoft.com/office/word/2010/wordprocessingShape">
                    <wps:wsp>
                      <wps:cNvSpPr txBox="1"/>
                      <wps:spPr>
                        <a:xfrm>
                          <a:off x="0" y="0"/>
                          <a:ext cx="1828800" cy="1945758"/>
                        </a:xfrm>
                        <a:prstGeom prst="rect">
                          <a:avLst/>
                        </a:prstGeom>
                        <a:noFill/>
                        <a:ln>
                          <a:noFill/>
                        </a:ln>
                      </wps:spPr>
                      <wps:txbx>
                        <w:txbxContent>
                          <w:p w14:paraId="29108C9C" w14:textId="3A37CE4E" w:rsidR="001F18F4" w:rsidRPr="00985EE8" w:rsidRDefault="001F18F4" w:rsidP="00CA5BBC">
                            <w:pPr>
                              <w:rPr>
                                <w:b/>
                                <w:color w:val="000000" w:themeColor="text1"/>
                                <w:sz w:val="72"/>
                                <w:szCs w:val="72"/>
                                <w14:shadow w14:blurRad="60007" w14:dist="310007" w14:dir="7680000" w14:sx="100000" w14:sy="30000" w14:kx="1300200" w14:ky="0" w14:algn="ctr">
                                  <w14:srgbClr w14:val="000000">
                                    <w14:alpha w14:val="68000"/>
                                  </w14:srgbClr>
                                </w14:shadow>
                                <w14:textOutline w14:w="9525" w14:cap="flat" w14:cmpd="sng" w14:algn="ctr">
                                  <w14:solidFill>
                                    <w14:schemeClr w14:val="bg1"/>
                                  </w14:solidFill>
                                  <w14:prstDash w14:val="solid"/>
                                  <w14:round/>
                                </w14:textOutline>
                              </w:rPr>
                            </w:pPr>
                            <w:r w:rsidRPr="00985EE8">
                              <w:rPr>
                                <w:b/>
                                <w:color w:val="000000" w:themeColor="text1"/>
                                <w:sz w:val="72"/>
                                <w:szCs w:val="72"/>
                                <w14:shadow w14:blurRad="60007" w14:dist="310007" w14:dir="7680000" w14:sx="100000" w14:sy="30000" w14:kx="1300200" w14:ky="0" w14:algn="ctr">
                                  <w14:srgbClr w14:val="000000">
                                    <w14:alpha w14:val="68000"/>
                                  </w14:srgbClr>
                                </w14:shadow>
                                <w14:textOutline w14:w="9525" w14:cap="flat" w14:cmpd="sng" w14:algn="ctr">
                                  <w14:solidFill>
                                    <w14:schemeClr w14:val="bg1"/>
                                  </w14:solidFill>
                                  <w14:prstDash w14:val="solid"/>
                                  <w14:round/>
                                </w14:textOutline>
                              </w:rPr>
                              <w:t xml:space="preserve">Table showing </w:t>
                            </w:r>
                            <w:hyperlink r:id="rId53" w:tooltip="Check Table 3 in database" w:history="1">
                              <w:r w:rsidRPr="00985EE8">
                                <w:rPr>
                                  <w:rStyle w:val="Hyperlink"/>
                                  <w:b/>
                                  <w:sz w:val="72"/>
                                  <w:szCs w:val="72"/>
                                  <w14:shadow w14:blurRad="60007" w14:dist="310007" w14:dir="7680000" w14:sx="100000" w14:sy="30000" w14:kx="1300200" w14:ky="0" w14:algn="ctr">
                                    <w14:srgbClr w14:val="000000">
                                      <w14:alpha w14:val="68000"/>
                                    </w14:srgbClr>
                                  </w14:shadow>
                                  <w14:textOutline w14:w="9525" w14:cap="flat" w14:cmpd="sng" w14:algn="ctr">
                                    <w14:solidFill>
                                      <w14:schemeClr w14:val="bg1"/>
                                    </w14:solidFill>
                                    <w14:prstDash w14:val="solid"/>
                                    <w14:round/>
                                  </w14:textOutline>
                                </w:rPr>
                                <w:t>Table 3</w:t>
                              </w:r>
                            </w:hyperlink>
                            <w:r w:rsidRPr="00985EE8">
                              <w:rPr>
                                <w:b/>
                                <w:color w:val="000000" w:themeColor="text1"/>
                                <w:sz w:val="72"/>
                                <w:szCs w:val="72"/>
                                <w14:shadow w14:blurRad="60007" w14:dist="310007" w14:dir="7680000" w14:sx="100000" w14:sy="30000" w14:kx="1300200" w14:ky="0" w14:algn="ctr">
                                  <w14:srgbClr w14:val="000000">
                                    <w14:alpha w14:val="68000"/>
                                  </w14:srgbClr>
                                </w14:shadow>
                                <w14:textOutline w14:w="9525" w14:cap="flat" w14:cmpd="sng" w14:algn="ctr">
                                  <w14:solidFill>
                                    <w14:schemeClr w14:val="bg1"/>
                                  </w14:solidFill>
                                  <w14:prstDash w14:val="solid"/>
                                  <w14:round/>
                                </w14:textOutline>
                              </w:rPr>
                              <w:t xml:space="preserve"> from Database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71230" id="Text Box 17" o:spid="_x0000_s1029" type="#_x0000_t202" style="position:absolute;left:0;text-align:left;margin-left:78.7pt;margin-top:18.85pt;width:2in;height:153.2pt;z-index:251667456;visibility:visible;mso-wrap-style:non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" filled="f" stroked="f">
                <v:textbox>
                  <w:txbxContent>
                    <w:p w14:paraId="29108C9C" w14:textId="3A37CE4E" w:rsidR="001F18F4" w:rsidRPr="00985EE8" w:rsidRDefault="001F18F4" w:rsidP="00CA5BBC">
                      <w:pPr>
                        <w:rPr>
                          <w:b/>
                          <w:color w:val="000000" w:themeColor="text1"/>
                          <w:sz w:val="72"/>
                          <w:szCs w:val="72"/>
                          <w14:shadow w14:blurRad="60007" w14:dist="310007" w14:dir="7680000" w14:sx="100000" w14:sy="30000" w14:kx="1300200" w14:ky="0" w14:algn="ctr">
                            <w14:srgbClr w14:val="000000">
                              <w14:alpha w14:val="68000"/>
                            </w14:srgbClr>
                          </w14:shadow>
                          <w14:textOutline w14:w="9525" w14:cap="flat" w14:cmpd="sng" w14:algn="ctr">
                            <w14:solidFill>
                              <w14:schemeClr w14:val="bg1"/>
                            </w14:solidFill>
                            <w14:prstDash w14:val="solid"/>
                            <w14:round/>
                          </w14:textOutline>
                        </w:rPr>
                      </w:pPr>
                      <w:r w:rsidRPr="00985EE8">
                        <w:rPr>
                          <w:b/>
                          <w:color w:val="000000" w:themeColor="text1"/>
                          <w:sz w:val="72"/>
                          <w:szCs w:val="72"/>
                          <w14:shadow w14:blurRad="60007" w14:dist="310007" w14:dir="7680000" w14:sx="100000" w14:sy="30000" w14:kx="1300200" w14:ky="0" w14:algn="ctr">
                            <w14:srgbClr w14:val="000000">
                              <w14:alpha w14:val="68000"/>
                            </w14:srgbClr>
                          </w14:shadow>
                          <w14:textOutline w14:w="9525" w14:cap="flat" w14:cmpd="sng" w14:algn="ctr">
                            <w14:solidFill>
                              <w14:schemeClr w14:val="bg1"/>
                            </w14:solidFill>
                            <w14:prstDash w14:val="solid"/>
                            <w14:round/>
                          </w14:textOutline>
                        </w:rPr>
                        <w:t xml:space="preserve">Table showing </w:t>
                      </w:r>
                      <w:hyperlink r:id="rId54" w:tooltip="Check Table 3 in database" w:history="1">
                        <w:r w:rsidRPr="00985EE8">
                          <w:rPr>
                            <w:rStyle w:val="Hyperlink"/>
                            <w:b/>
                            <w:sz w:val="72"/>
                            <w:szCs w:val="72"/>
                            <w14:shadow w14:blurRad="60007" w14:dist="310007" w14:dir="7680000" w14:sx="100000" w14:sy="30000" w14:kx="1300200" w14:ky="0" w14:algn="ctr">
                              <w14:srgbClr w14:val="000000">
                                <w14:alpha w14:val="68000"/>
                              </w14:srgbClr>
                            </w14:shadow>
                            <w14:textOutline w14:w="9525" w14:cap="flat" w14:cmpd="sng" w14:algn="ctr">
                              <w14:solidFill>
                                <w14:schemeClr w14:val="bg1"/>
                              </w14:solidFill>
                              <w14:prstDash w14:val="solid"/>
                              <w14:round/>
                            </w14:textOutline>
                          </w:rPr>
                          <w:t>Table 3</w:t>
                        </w:r>
                      </w:hyperlink>
                      <w:r w:rsidRPr="00985EE8">
                        <w:rPr>
                          <w:b/>
                          <w:color w:val="000000" w:themeColor="text1"/>
                          <w:sz w:val="72"/>
                          <w:szCs w:val="72"/>
                          <w14:shadow w14:blurRad="60007" w14:dist="310007" w14:dir="7680000" w14:sx="100000" w14:sy="30000" w14:kx="1300200" w14:ky="0" w14:algn="ctr">
                            <w14:srgbClr w14:val="000000">
                              <w14:alpha w14:val="68000"/>
                            </w14:srgbClr>
                          </w14:shadow>
                          <w14:textOutline w14:w="9525" w14:cap="flat" w14:cmpd="sng" w14:algn="ctr">
                            <w14:solidFill>
                              <w14:schemeClr w14:val="bg1"/>
                            </w14:solidFill>
                            <w14:prstDash w14:val="solid"/>
                            <w14:round/>
                          </w14:textOutline>
                        </w:rPr>
                        <w:t xml:space="preserve"> from Database </w:t>
                      </w:r>
                    </w:p>
                  </w:txbxContent>
                </v:textbox>
                <w10:wrap anchorx="page"/>
              </v:shape>
            </w:pict>
          </mc:Fallback>
        </mc:AlternateContent>
      </w:r>
      <w:commentRangeStart w:id="44"/>
      <w:commentRangeEnd w:id="44"/>
      <w:r w:rsidR="007C68BB">
        <w:rPr>
          <w:rStyle w:val="CommentReference"/>
        </w:rPr>
        <w:commentReference w:id="44"/>
      </w:r>
      <w:r w:rsidR="000F442F">
        <w:fldChar w:fldCharType="begin"/>
      </w:r>
      <w:r w:rsidR="000F442F">
        <w:instrText xml:space="preserve"> LINK </w:instrText>
      </w:r>
      <w:r w:rsidR="00370932">
        <w:instrText xml:space="preserve">Excel.Sheet.12 "F:\\CAT\\PAT (gr12)\\Rachidi Nesh 12F PAT\\Phase 2\\Task 1\\Usage_ Solutions and Benefits to smart technologies(Recepient List).xlsx" "Usage, Solutions and Benefits t!R1C1:R18C6" </w:instrText>
      </w:r>
      <w:r w:rsidR="000F442F">
        <w:instrText xml:space="preserve">\a \f 4 \h </w:instrText>
      </w:r>
      <w:r w:rsidR="00985EE8">
        <w:instrText xml:space="preserve"> \* MERGEFORMAT </w:instrText>
      </w:r>
      <w:r w:rsidR="000F442F">
        <w:fldChar w:fldCharType="separate"/>
      </w:r>
    </w:p>
    <w:p w14:paraId="09B730B3" w14:textId="77777777" w:rsidR="00093777" w:rsidRDefault="000F442F" w:rsidP="0070074F">
      <w:r>
        <w:fldChar w:fldCharType="end"/>
      </w:r>
    </w:p>
    <w:p w14:paraId="742F6FBC" w14:textId="77777777" w:rsidR="00093777" w:rsidRDefault="00093777" w:rsidP="0070074F"/>
    <w:p w14:paraId="0621DEBE" w14:textId="77777777" w:rsidR="00093777" w:rsidRDefault="00093777" w:rsidP="0070074F"/>
    <w:p w14:paraId="37269FAB" w14:textId="77777777" w:rsidR="00093777" w:rsidRDefault="00093777" w:rsidP="0070074F"/>
    <w:commentRangeStart w:id="45"/>
    <w:p w14:paraId="0DD04F8B" w14:textId="4549B161" w:rsidR="00B94D5D" w:rsidRDefault="00BE0E49" w:rsidP="0070074F">
      <w:r>
        <w:fldChar w:fldCharType="begin"/>
      </w:r>
      <w:r>
        <w:instrText xml:space="preserve"> LINK </w:instrText>
      </w:r>
      <w:r w:rsidR="00B94D5D">
        <w:instrText xml:space="preserve">Excel.Sheet.12 "E:\\CAT\\PAT (gr12)\\Rachidi Nesh 12F PAT\\Phase 2\\Usage_ Solutions and Benefits to smart technologies(Recepient List).xlsx" "Usage, Solutions and Benefits t!R1C1:R18C6" </w:instrText>
      </w:r>
      <w:r>
        <w:instrText xml:space="preserve">\a \f 5 \h  \* MERGEFORMAT </w:instrText>
      </w:r>
      <w:r>
        <w:fldChar w:fldCharType="separate"/>
      </w:r>
    </w:p>
    <w:p w14:paraId="2571BC96" w14:textId="52A7715F" w:rsidR="00DB4395" w:rsidRDefault="00BE0E49" w:rsidP="0070074F">
      <w:pPr>
        <w:sectPr w:rsidR="00DB4395" w:rsidSect="00CA5BBC">
          <w:footerReference w:type="first" r:id="rId57"/>
          <w:pgSz w:w="11906" w:h="16838" w:code="9"/>
          <w:pgMar w:top="1077" w:right="1440" w:bottom="1077" w:left="1440" w:header="709" w:footer="709" w:gutter="284"/>
          <w:pgNumType w:fmt="lowerRoman" w:start="1"/>
          <w:cols w:space="708"/>
          <w:titlePg/>
          <w:docGrid w:linePitch="360"/>
        </w:sectPr>
      </w:pPr>
      <w:r>
        <w:fldChar w:fldCharType="end"/>
      </w:r>
      <w:r w:rsidR="00093777">
        <w:fldChar w:fldCharType="begin"/>
      </w:r>
      <w:r w:rsidR="00093777">
        <w:instrText xml:space="preserve"> LINK </w:instrText>
      </w:r>
      <w:r w:rsidR="00E0768C">
        <w:instrText xml:space="preserve">Excel.Sheet.12 "D:\\CAT\\PAT (gr12)\\Rachidi Nesh 12F PAT\\Phase 2\\Task 1\\Usage_ Solutions and Benefits to smart technologies(Proof of intergation with Database_was exported to).xlsx" "Usage, Solutions and Benefits t!R1C1:R18C6" </w:instrText>
      </w:r>
      <w:r w:rsidR="00093777">
        <w:instrText xml:space="preserve">\a \f 4 \h </w:instrText>
      </w:r>
      <w:r w:rsidR="00093777">
        <w:fldChar w:fldCharType="separate"/>
      </w:r>
      <w:r w:rsidR="00E0768C">
        <w:object w:dxaOrig="1534" w:dyaOrig="991" w14:anchorId="270448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43.6pt;height:92.1pt" o:ole="">
            <v:imagedata r:id="rId58" o:title=""/>
          </v:shape>
        </w:object>
      </w:r>
      <w:r w:rsidR="00093777">
        <w:fldChar w:fldCharType="end"/>
      </w:r>
      <w:bookmarkStart w:id="46" w:name="_GoBack"/>
      <w:commentRangeEnd w:id="45"/>
      <w:r w:rsidR="00A17C9E">
        <w:rPr>
          <w:rStyle w:val="CommentReference"/>
        </w:rPr>
        <w:commentReference w:id="45"/>
      </w:r>
      <w:bookmarkEnd w:id="46"/>
    </w:p>
    <w:p w14:paraId="266DCBC7" w14:textId="2F1E3CE3" w:rsidR="004461C7" w:rsidRDefault="008419A5" w:rsidP="008419A5">
      <w:bookmarkStart w:id="47" w:name="_Toc204355105"/>
      <w:r w:rsidRPr="008419A5">
        <w:rPr>
          <w:rStyle w:val="NESH1Char"/>
          <w:color w:val="auto"/>
        </w:rPr>
        <w:lastRenderedPageBreak/>
        <w:t>PROOF OF INTERGRATION WITH OTHER PROGRAMS</w:t>
      </w:r>
      <w:bookmarkEnd w:id="47"/>
      <w:r w:rsidR="004461C7">
        <w:rPr>
          <w:noProof/>
          <w:lang w:eastAsia="en-ZA"/>
        </w:rPr>
        <w:drawing>
          <wp:inline distT="0" distB="0" distL="0" distR="0" wp14:anchorId="786C0B09" wp14:editId="69CADDA5">
            <wp:extent cx="5723890" cy="29102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_proof of export from database to excel (intergration).png"/>
                    <pic:cNvPicPr/>
                  </pic:nvPicPr>
                  <pic:blipFill>
                    <a:blip r:embed="rId59">
                      <a:extLst>
                        <a:ext uri="{28A0092B-C50C-407E-A947-70E740481C1C}">
                          <a14:useLocalDpi xmlns:a14="http://schemas.microsoft.com/office/drawing/2010/main" val="0"/>
                        </a:ext>
                      </a:extLst>
                    </a:blip>
                    <a:stretch>
                      <a:fillRect/>
                    </a:stretch>
                  </pic:blipFill>
                  <pic:spPr>
                    <a:xfrm>
                      <a:off x="0" y="0"/>
                      <a:ext cx="5723890" cy="2910205"/>
                    </a:xfrm>
                    <a:prstGeom prst="rect">
                      <a:avLst/>
                    </a:prstGeom>
                  </pic:spPr>
                </pic:pic>
              </a:graphicData>
            </a:graphic>
          </wp:inline>
        </w:drawing>
      </w:r>
    </w:p>
    <w:p w14:paraId="5EDF790E" w14:textId="521FEE68" w:rsidR="004461C7" w:rsidRDefault="004461C7" w:rsidP="004461C7">
      <w:pPr>
        <w:pStyle w:val="Caption"/>
      </w:pPr>
      <w:bookmarkStart w:id="48" w:name="_Toc204355077"/>
      <w:r>
        <w:t xml:space="preserve">Figure </w:t>
      </w:r>
      <w:r w:rsidR="00A17C9E">
        <w:fldChar w:fldCharType="begin"/>
      </w:r>
      <w:r w:rsidR="00A17C9E">
        <w:instrText xml:space="preserve"> SEQ Figure \* ARABIC </w:instrText>
      </w:r>
      <w:r w:rsidR="00A17C9E">
        <w:fldChar w:fldCharType="separate"/>
      </w:r>
      <w:r w:rsidR="00C36BB5">
        <w:rPr>
          <w:noProof/>
        </w:rPr>
        <w:t>14</w:t>
      </w:r>
      <w:r w:rsidR="00A17C9E">
        <w:rPr>
          <w:noProof/>
        </w:rPr>
        <w:fldChar w:fldCharType="end"/>
      </w:r>
      <w:r>
        <w:t>Proof of export from my database to an excel spreadsheet (integration)</w:t>
      </w:r>
      <w:bookmarkEnd w:id="48"/>
    </w:p>
    <w:p w14:paraId="23FC7304" w14:textId="77777777" w:rsidR="00D97A78" w:rsidRDefault="004461C7" w:rsidP="00D97A78">
      <w:r>
        <w:rPr>
          <w:noProof/>
          <w:lang w:eastAsia="en-ZA"/>
        </w:rPr>
        <w:drawing>
          <wp:inline distT="0" distB="0" distL="0" distR="0" wp14:anchorId="755A3246" wp14:editId="348201CC">
            <wp:extent cx="5723890" cy="2838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_further proof of export to excel.png"/>
                    <pic:cNvPicPr/>
                  </pic:nvPicPr>
                  <pic:blipFill>
                    <a:blip r:embed="rId60">
                      <a:extLst>
                        <a:ext uri="{28A0092B-C50C-407E-A947-70E740481C1C}">
                          <a14:useLocalDpi xmlns:a14="http://schemas.microsoft.com/office/drawing/2010/main" val="0"/>
                        </a:ext>
                      </a:extLst>
                    </a:blip>
                    <a:stretch>
                      <a:fillRect/>
                    </a:stretch>
                  </pic:blipFill>
                  <pic:spPr>
                    <a:xfrm>
                      <a:off x="0" y="0"/>
                      <a:ext cx="5723890" cy="2838450"/>
                    </a:xfrm>
                    <a:prstGeom prst="rect">
                      <a:avLst/>
                    </a:prstGeom>
                  </pic:spPr>
                </pic:pic>
              </a:graphicData>
            </a:graphic>
          </wp:inline>
        </w:drawing>
      </w:r>
    </w:p>
    <w:p w14:paraId="26D530C7" w14:textId="285337E2" w:rsidR="00D97A78" w:rsidRDefault="00D97A78" w:rsidP="00D97A78">
      <w:pPr>
        <w:pStyle w:val="Caption"/>
      </w:pPr>
      <w:bookmarkStart w:id="49" w:name="_Toc204355078"/>
      <w:r>
        <w:t xml:space="preserve">Figure </w:t>
      </w:r>
      <w:r w:rsidR="00A17C9E">
        <w:fldChar w:fldCharType="begin"/>
      </w:r>
      <w:r w:rsidR="00A17C9E">
        <w:instrText xml:space="preserve"> SEQ Figure \* ARABIC </w:instrText>
      </w:r>
      <w:r w:rsidR="00A17C9E">
        <w:fldChar w:fldCharType="separate"/>
      </w:r>
      <w:r w:rsidR="00C36BB5">
        <w:rPr>
          <w:noProof/>
        </w:rPr>
        <w:t>15</w:t>
      </w:r>
      <w:r w:rsidR="00A17C9E">
        <w:rPr>
          <w:noProof/>
        </w:rPr>
        <w:fldChar w:fldCharType="end"/>
      </w:r>
      <w:r>
        <w:t xml:space="preserve"> Further proof of export to excel</w:t>
      </w:r>
      <w:bookmarkEnd w:id="49"/>
    </w:p>
    <w:p w14:paraId="1669A181" w14:textId="77777777" w:rsidR="00D97A78" w:rsidRDefault="004461C7" w:rsidP="00D97A78">
      <w:r>
        <w:rPr>
          <w:noProof/>
          <w:lang w:eastAsia="en-ZA"/>
        </w:rPr>
        <w:lastRenderedPageBreak/>
        <w:drawing>
          <wp:inline distT="0" distB="0" distL="0" distR="0" wp14:anchorId="00E914D8" wp14:editId="7A8BB6BD">
            <wp:extent cx="5723890" cy="29743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_proof of successful intergration( successful export).png"/>
                    <pic:cNvPicPr/>
                  </pic:nvPicPr>
                  <pic:blipFill>
                    <a:blip r:embed="rId61">
                      <a:extLst>
                        <a:ext uri="{28A0092B-C50C-407E-A947-70E740481C1C}">
                          <a14:useLocalDpi xmlns:a14="http://schemas.microsoft.com/office/drawing/2010/main" val="0"/>
                        </a:ext>
                      </a:extLst>
                    </a:blip>
                    <a:stretch>
                      <a:fillRect/>
                    </a:stretch>
                  </pic:blipFill>
                  <pic:spPr>
                    <a:xfrm>
                      <a:off x="0" y="0"/>
                      <a:ext cx="5723890" cy="2974340"/>
                    </a:xfrm>
                    <a:prstGeom prst="rect">
                      <a:avLst/>
                    </a:prstGeom>
                  </pic:spPr>
                </pic:pic>
              </a:graphicData>
            </a:graphic>
          </wp:inline>
        </w:drawing>
      </w:r>
    </w:p>
    <w:p w14:paraId="6D658F87" w14:textId="5C65B136" w:rsidR="00D97A78" w:rsidRDefault="00D97A78" w:rsidP="00D97A78">
      <w:pPr>
        <w:pStyle w:val="Caption"/>
      </w:pPr>
      <w:bookmarkStart w:id="50" w:name="_Toc204355079"/>
      <w:r>
        <w:t xml:space="preserve">Figure </w:t>
      </w:r>
      <w:r w:rsidR="00A17C9E">
        <w:fldChar w:fldCharType="begin"/>
      </w:r>
      <w:r w:rsidR="00A17C9E">
        <w:instrText xml:space="preserve"> SEQ Figure \* ARABIC </w:instrText>
      </w:r>
      <w:r w:rsidR="00A17C9E">
        <w:fldChar w:fldCharType="separate"/>
      </w:r>
      <w:r w:rsidR="00C36BB5">
        <w:rPr>
          <w:noProof/>
        </w:rPr>
        <w:t>16</w:t>
      </w:r>
      <w:r w:rsidR="00A17C9E">
        <w:rPr>
          <w:noProof/>
        </w:rPr>
        <w:fldChar w:fldCharType="end"/>
      </w:r>
      <w:r>
        <w:t xml:space="preserve"> Proof of successful integration</w:t>
      </w:r>
      <w:r>
        <w:rPr>
          <w:noProof/>
        </w:rPr>
        <w:t>(successful export)</w:t>
      </w:r>
      <w:bookmarkEnd w:id="50"/>
    </w:p>
    <w:p w14:paraId="602092AF" w14:textId="77777777" w:rsidR="00D97A78" w:rsidRDefault="004461C7" w:rsidP="00D97A78">
      <w:r>
        <w:rPr>
          <w:noProof/>
          <w:lang w:eastAsia="en-ZA"/>
        </w:rPr>
        <w:drawing>
          <wp:inline distT="0" distB="0" distL="0" distR="0" wp14:anchorId="585FD4E2" wp14:editId="40673750">
            <wp:extent cx="5723890" cy="26581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oof of copying to be special pasted.png"/>
                    <pic:cNvPicPr/>
                  </pic:nvPicPr>
                  <pic:blipFill>
                    <a:blip r:embed="rId62">
                      <a:extLst>
                        <a:ext uri="{28A0092B-C50C-407E-A947-70E740481C1C}">
                          <a14:useLocalDpi xmlns:a14="http://schemas.microsoft.com/office/drawing/2010/main" val="0"/>
                        </a:ext>
                      </a:extLst>
                    </a:blip>
                    <a:stretch>
                      <a:fillRect/>
                    </a:stretch>
                  </pic:blipFill>
                  <pic:spPr>
                    <a:xfrm>
                      <a:off x="0" y="0"/>
                      <a:ext cx="5723890" cy="2658110"/>
                    </a:xfrm>
                    <a:prstGeom prst="rect">
                      <a:avLst/>
                    </a:prstGeom>
                  </pic:spPr>
                </pic:pic>
              </a:graphicData>
            </a:graphic>
          </wp:inline>
        </w:drawing>
      </w:r>
    </w:p>
    <w:p w14:paraId="5CA82C06" w14:textId="6D160CDF" w:rsidR="00D97A78" w:rsidRDefault="00D97A78" w:rsidP="00D97A78">
      <w:pPr>
        <w:pStyle w:val="Caption"/>
      </w:pPr>
      <w:bookmarkStart w:id="51" w:name="_Toc204355080"/>
      <w:r>
        <w:t xml:space="preserve">Figure </w:t>
      </w:r>
      <w:r w:rsidR="00A17C9E">
        <w:fldChar w:fldCharType="begin"/>
      </w:r>
      <w:r w:rsidR="00A17C9E">
        <w:instrText xml:space="preserve"> SEQ Figure \* ARABIC </w:instrText>
      </w:r>
      <w:r w:rsidR="00A17C9E">
        <w:fldChar w:fldCharType="separate"/>
      </w:r>
      <w:r w:rsidR="00C36BB5">
        <w:rPr>
          <w:noProof/>
        </w:rPr>
        <w:t>17</w:t>
      </w:r>
      <w:r w:rsidR="00A17C9E">
        <w:rPr>
          <w:noProof/>
        </w:rPr>
        <w:fldChar w:fldCharType="end"/>
      </w:r>
      <w:r>
        <w:t xml:space="preserve"> Proof of</w:t>
      </w:r>
      <w:r>
        <w:rPr>
          <w:noProof/>
        </w:rPr>
        <w:t xml:space="preserve"> copying to be special pasted</w:t>
      </w:r>
      <w:bookmarkEnd w:id="51"/>
    </w:p>
    <w:p w14:paraId="1EB1E1B8" w14:textId="77777777" w:rsidR="00D97A78" w:rsidRDefault="004461C7" w:rsidP="00D97A78">
      <w:r>
        <w:rPr>
          <w:noProof/>
          <w:lang w:eastAsia="en-ZA"/>
        </w:rPr>
        <w:lastRenderedPageBreak/>
        <w:drawing>
          <wp:inline distT="0" distB="0" distL="0" distR="0" wp14:anchorId="728A9D78" wp14:editId="6DC71D4F">
            <wp:extent cx="5723890" cy="29305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of of paste link.png"/>
                    <pic:cNvPicPr/>
                  </pic:nvPicPr>
                  <pic:blipFill>
                    <a:blip r:embed="rId63">
                      <a:extLst>
                        <a:ext uri="{28A0092B-C50C-407E-A947-70E740481C1C}">
                          <a14:useLocalDpi xmlns:a14="http://schemas.microsoft.com/office/drawing/2010/main" val="0"/>
                        </a:ext>
                      </a:extLst>
                    </a:blip>
                    <a:stretch>
                      <a:fillRect/>
                    </a:stretch>
                  </pic:blipFill>
                  <pic:spPr>
                    <a:xfrm>
                      <a:off x="0" y="0"/>
                      <a:ext cx="5723890" cy="2930525"/>
                    </a:xfrm>
                    <a:prstGeom prst="rect">
                      <a:avLst/>
                    </a:prstGeom>
                  </pic:spPr>
                </pic:pic>
              </a:graphicData>
            </a:graphic>
          </wp:inline>
        </w:drawing>
      </w:r>
    </w:p>
    <w:p w14:paraId="3FA81773" w14:textId="101014FC" w:rsidR="004461C7" w:rsidRDefault="00D97A78" w:rsidP="00D97A78">
      <w:pPr>
        <w:pStyle w:val="Caption"/>
      </w:pPr>
      <w:bookmarkStart w:id="52" w:name="_Toc204355081"/>
      <w:r>
        <w:t xml:space="preserve">Figure </w:t>
      </w:r>
      <w:r w:rsidR="00A17C9E">
        <w:fldChar w:fldCharType="begin"/>
      </w:r>
      <w:r w:rsidR="00A17C9E">
        <w:instrText xml:space="preserve"> SEQ Figure \* ARABIC </w:instrText>
      </w:r>
      <w:r w:rsidR="00A17C9E">
        <w:fldChar w:fldCharType="separate"/>
      </w:r>
      <w:r w:rsidR="00C36BB5">
        <w:rPr>
          <w:noProof/>
        </w:rPr>
        <w:t>18</w:t>
      </w:r>
      <w:r w:rsidR="00A17C9E">
        <w:rPr>
          <w:noProof/>
        </w:rPr>
        <w:fldChar w:fldCharType="end"/>
      </w:r>
      <w:r>
        <w:t xml:space="preserve"> Proof of paste link</w:t>
      </w:r>
      <w:bookmarkEnd w:id="52"/>
    </w:p>
    <w:p w14:paraId="069B02A9" w14:textId="77777777" w:rsidR="00C36BB5" w:rsidRDefault="00CA5BBC" w:rsidP="00C36BB5">
      <w:pPr>
        <w:jc w:val="left"/>
      </w:pPr>
      <w:r>
        <w:rPr>
          <w:rFonts w:ascii="Elephant" w:eastAsiaTheme="majorEastAsia" w:hAnsi="Elephant" w:cstheme="majorBidi"/>
          <w:noProof/>
          <w:sz w:val="32"/>
          <w:szCs w:val="64"/>
          <w:lang w:eastAsia="en-ZA"/>
        </w:rPr>
        <w:drawing>
          <wp:inline distT="0" distB="0" distL="0" distR="0" wp14:anchorId="72692D82" wp14:editId="287CAC2F">
            <wp:extent cx="5723890" cy="289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vertion into an icon.png"/>
                    <pic:cNvPicPr/>
                  </pic:nvPicPr>
                  <pic:blipFill>
                    <a:blip r:embed="rId64">
                      <a:extLst>
                        <a:ext uri="{28A0092B-C50C-407E-A947-70E740481C1C}">
                          <a14:useLocalDpi xmlns:a14="http://schemas.microsoft.com/office/drawing/2010/main" val="0"/>
                        </a:ext>
                      </a:extLst>
                    </a:blip>
                    <a:stretch>
                      <a:fillRect/>
                    </a:stretch>
                  </pic:blipFill>
                  <pic:spPr>
                    <a:xfrm>
                      <a:off x="0" y="0"/>
                      <a:ext cx="5723890" cy="2898140"/>
                    </a:xfrm>
                    <a:prstGeom prst="rect">
                      <a:avLst/>
                    </a:prstGeom>
                  </pic:spPr>
                </pic:pic>
              </a:graphicData>
            </a:graphic>
          </wp:inline>
        </w:drawing>
      </w:r>
    </w:p>
    <w:p w14:paraId="1761AE28" w14:textId="4462D940" w:rsidR="004E55A0" w:rsidRPr="000B22A8" w:rsidRDefault="00C36BB5" w:rsidP="00C36BB5">
      <w:pPr>
        <w:pStyle w:val="Caption"/>
        <w:jc w:val="left"/>
        <w:rPr>
          <w:rFonts w:ascii="Elephant" w:eastAsiaTheme="majorEastAsia" w:hAnsi="Elephant" w:cstheme="majorBidi"/>
          <w:sz w:val="32"/>
          <w:szCs w:val="64"/>
        </w:rPr>
      </w:pPr>
      <w:bookmarkStart w:id="53" w:name="_Toc204355082"/>
      <w:r>
        <w:t xml:space="preserve">Figure </w:t>
      </w:r>
      <w:r w:rsidR="00A17C9E">
        <w:fldChar w:fldCharType="begin"/>
      </w:r>
      <w:r w:rsidR="00A17C9E">
        <w:instrText xml:space="preserve"> SEQ Figure \* ARABIC </w:instrText>
      </w:r>
      <w:r w:rsidR="00A17C9E">
        <w:fldChar w:fldCharType="separate"/>
      </w:r>
      <w:r>
        <w:rPr>
          <w:noProof/>
        </w:rPr>
        <w:t>19</w:t>
      </w:r>
      <w:r w:rsidR="00A17C9E">
        <w:rPr>
          <w:noProof/>
        </w:rPr>
        <w:fldChar w:fldCharType="end"/>
      </w:r>
      <w:r>
        <w:t xml:space="preserve"> </w:t>
      </w:r>
      <w:r w:rsidR="00CE4AC3">
        <w:t>Covert ion</w:t>
      </w:r>
      <w:r>
        <w:t xml:space="preserve"> of table into icon</w:t>
      </w:r>
      <w:bookmarkEnd w:id="53"/>
    </w:p>
    <w:p w14:paraId="69127994" w14:textId="77777777" w:rsidR="00C36BB5" w:rsidRDefault="00C36BB5">
      <w:pPr>
        <w:keepNext w:val="0"/>
        <w:jc w:val="left"/>
        <w:rPr>
          <w:rFonts w:ascii="Elephant" w:eastAsiaTheme="majorEastAsia" w:hAnsi="Elephant" w:cstheme="majorBidi"/>
          <w:b/>
          <w:caps/>
          <w:sz w:val="32"/>
          <w:szCs w:val="64"/>
        </w:rPr>
      </w:pPr>
      <w:r>
        <w:br w:type="page"/>
      </w:r>
    </w:p>
    <w:p w14:paraId="1962EC81" w14:textId="28448E43" w:rsidR="004E55A0" w:rsidRDefault="004E55A0" w:rsidP="0053210E">
      <w:pPr>
        <w:pStyle w:val="NESH1"/>
      </w:pPr>
      <w:bookmarkStart w:id="54" w:name="_Toc204355106"/>
      <w:r>
        <w:lastRenderedPageBreak/>
        <w:t>APPENDICES</w:t>
      </w:r>
      <w:bookmarkEnd w:id="54"/>
    </w:p>
    <w:p w14:paraId="0317DEA5" w14:textId="77777777" w:rsidR="00651F1C" w:rsidRDefault="00651F1C" w:rsidP="00651F1C"/>
    <w:p w14:paraId="45C501E2" w14:textId="77777777" w:rsidR="003B4FC9" w:rsidRDefault="003B4FC9" w:rsidP="003B4FC9">
      <w:pPr>
        <w:pStyle w:val="NESH2"/>
      </w:pPr>
      <w:bookmarkStart w:id="55" w:name="_Toc204355107"/>
      <w:r>
        <w:t>addendum 1/folder structure</w:t>
      </w:r>
      <w:bookmarkEnd w:id="55"/>
    </w:p>
    <w:p w14:paraId="31E61FCF" w14:textId="77777777" w:rsidR="003B4FC9" w:rsidRDefault="003B4FC9" w:rsidP="003B4FC9">
      <w:pPr>
        <w:jc w:val="center"/>
      </w:pPr>
    </w:p>
    <w:p w14:paraId="645F1779" w14:textId="77777777" w:rsidR="008B3F28" w:rsidRDefault="003B4FC9" w:rsidP="008B3F28">
      <w:pPr>
        <w:jc w:val="center"/>
      </w:pPr>
      <w:r>
        <w:rPr>
          <w:noProof/>
          <w:lang w:eastAsia="en-ZA"/>
        </w:rPr>
        <w:drawing>
          <wp:inline distT="0" distB="0" distL="0" distR="0" wp14:anchorId="79D8D044" wp14:editId="0DBAAEED">
            <wp:extent cx="4029075" cy="3295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lder structure.png"/>
                    <pic:cNvPicPr/>
                  </pic:nvPicPr>
                  <pic:blipFill>
                    <a:blip r:embed="rId65">
                      <a:extLst>
                        <a:ext uri="{28A0092B-C50C-407E-A947-70E740481C1C}">
                          <a14:useLocalDpi xmlns:a14="http://schemas.microsoft.com/office/drawing/2010/main" val="0"/>
                        </a:ext>
                      </a:extLst>
                    </a:blip>
                    <a:stretch>
                      <a:fillRect/>
                    </a:stretch>
                  </pic:blipFill>
                  <pic:spPr>
                    <a:xfrm>
                      <a:off x="0" y="0"/>
                      <a:ext cx="4029075" cy="3295650"/>
                    </a:xfrm>
                    <a:prstGeom prst="rect">
                      <a:avLst/>
                    </a:prstGeom>
                  </pic:spPr>
                </pic:pic>
              </a:graphicData>
            </a:graphic>
          </wp:inline>
        </w:drawing>
      </w:r>
    </w:p>
    <w:p w14:paraId="2F145D8A" w14:textId="44E6E8F2" w:rsidR="003B4FC9" w:rsidRDefault="008B3F28" w:rsidP="008B3F28">
      <w:pPr>
        <w:pStyle w:val="Caption"/>
        <w:jc w:val="center"/>
      </w:pPr>
      <w:bookmarkStart w:id="56" w:name="_Toc204355083"/>
      <w:r>
        <w:t xml:space="preserve">Figure </w:t>
      </w:r>
      <w:r w:rsidR="00A17C9E">
        <w:fldChar w:fldCharType="begin"/>
      </w:r>
      <w:r w:rsidR="00A17C9E">
        <w:instrText xml:space="preserve"> SEQ Figure \* ARABIC </w:instrText>
      </w:r>
      <w:r w:rsidR="00A17C9E">
        <w:fldChar w:fldCharType="separate"/>
      </w:r>
      <w:r w:rsidR="00C36BB5">
        <w:rPr>
          <w:noProof/>
        </w:rPr>
        <w:t>20</w:t>
      </w:r>
      <w:r w:rsidR="00A17C9E">
        <w:rPr>
          <w:noProof/>
        </w:rPr>
        <w:fldChar w:fldCharType="end"/>
      </w:r>
      <w:r w:rsidR="00BA6551">
        <w:t xml:space="preserve"> Screenshot of folder structure</w:t>
      </w:r>
      <w:bookmarkEnd w:id="56"/>
    </w:p>
    <w:p w14:paraId="3B555624" w14:textId="77777777" w:rsidR="003B4FC9" w:rsidRDefault="003B4FC9" w:rsidP="003B4FC9">
      <w:pPr>
        <w:jc w:val="center"/>
      </w:pPr>
    </w:p>
    <w:p w14:paraId="00D99FD0" w14:textId="77777777" w:rsidR="000B22A8" w:rsidRDefault="000B22A8">
      <w:pPr>
        <w:keepNext w:val="0"/>
        <w:jc w:val="left"/>
        <w:rPr>
          <w:rFonts w:ascii="Elephant" w:eastAsiaTheme="majorEastAsia" w:hAnsi="Elephant" w:cstheme="majorBidi"/>
          <w:caps/>
          <w:color w:val="6632B2"/>
          <w:sz w:val="28"/>
          <w:szCs w:val="26"/>
        </w:rPr>
      </w:pPr>
      <w:r>
        <w:br w:type="page"/>
      </w:r>
    </w:p>
    <w:p w14:paraId="53D68934" w14:textId="66AFC9B2" w:rsidR="003B4FC9" w:rsidRDefault="000B1F76" w:rsidP="003B4FC9">
      <w:pPr>
        <w:pStyle w:val="NESH2"/>
      </w:pPr>
      <w:bookmarkStart w:id="57" w:name="_Toc204355108"/>
      <w:r>
        <w:lastRenderedPageBreak/>
        <w:t>Addendum 2/d</w:t>
      </w:r>
      <w:r w:rsidR="003B4FC9">
        <w:t>eclaration of authenticity</w:t>
      </w:r>
      <w:bookmarkEnd w:id="57"/>
    </w:p>
    <w:p w14:paraId="72E6F674" w14:textId="77777777" w:rsidR="00D84A7D" w:rsidRDefault="00D84A7D" w:rsidP="00651F1C"/>
    <w:p w14:paraId="05552197" w14:textId="51FAC72A" w:rsidR="000B22A8" w:rsidRDefault="00C36BB5" w:rsidP="000B22A8">
      <w:r>
        <w:rPr>
          <w:noProof/>
          <w:lang w:eastAsia="en-ZA"/>
        </w:rPr>
        <mc:AlternateContent>
          <mc:Choice Requires="wps">
            <w:drawing>
              <wp:anchor distT="0" distB="0" distL="114300" distR="114300" simplePos="0" relativeHeight="251670528" behindDoc="0" locked="0" layoutInCell="1" allowOverlap="1" wp14:anchorId="1CB7745F" wp14:editId="6121490E">
                <wp:simplePos x="0" y="0"/>
                <wp:positionH relativeFrom="column">
                  <wp:posOffset>3054737</wp:posOffset>
                </wp:positionH>
                <wp:positionV relativeFrom="paragraph">
                  <wp:posOffset>4610625</wp:posOffset>
                </wp:positionV>
                <wp:extent cx="1232452" cy="1168841"/>
                <wp:effectExtent l="0" t="0" r="25400" b="12700"/>
                <wp:wrapNone/>
                <wp:docPr id="28" name="Text Box 28"/>
                <wp:cNvGraphicFramePr/>
                <a:graphic xmlns:a="http://schemas.openxmlformats.org/drawingml/2006/main">
                  <a:graphicData uri="http://schemas.microsoft.com/office/word/2010/wordprocessingShape">
                    <wps:wsp>
                      <wps:cNvSpPr txBox="1"/>
                      <wps:spPr>
                        <a:xfrm>
                          <a:off x="0" y="0"/>
                          <a:ext cx="1232452" cy="1168841"/>
                        </a:xfrm>
                        <a:prstGeom prst="rect">
                          <a:avLst/>
                        </a:prstGeom>
                        <a:solidFill>
                          <a:schemeClr val="lt1"/>
                        </a:solidFill>
                        <a:ln w="6350">
                          <a:solidFill>
                            <a:prstClr val="black"/>
                          </a:solidFill>
                        </a:ln>
                      </wps:spPr>
                      <wps:txbx>
                        <w:txbxContent>
                          <w:p w14:paraId="5246DDB0" w14:textId="69EF8ED6" w:rsidR="001F18F4" w:rsidRPr="00C36BB5" w:rsidRDefault="001F18F4">
                            <w:pPr>
                              <w:rPr>
                                <w:sz w:val="16"/>
                                <w:szCs w:val="16"/>
                              </w:rPr>
                            </w:pPr>
                            <w:r>
                              <w:rPr>
                                <w:sz w:val="16"/>
                                <w:szCs w:val="16"/>
                              </w:rPr>
                              <w:t>“please create an html code for a navigation button” “please display an example of a frame” “please display an example of what a banner html tag looks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B7745F" id="Text Box 28" o:spid="_x0000_s1030" type="#_x0000_t202" style="position:absolute;left:0;text-align:left;margin-left:240.55pt;margin-top:363.05pt;width:97.05pt;height:92.0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" fillcolor="white [3201]" strokeweight=".5pt">
                <v:textbox>
                  <w:txbxContent>
                    <w:p w14:paraId="5246DDB0" w14:textId="69EF8ED6" w:rsidR="001F18F4" w:rsidRPr="00C36BB5" w:rsidRDefault="001F18F4">
                      <w:pPr>
                        <w:rPr>
                          <w:sz w:val="16"/>
                          <w:szCs w:val="16"/>
                        </w:rPr>
                      </w:pPr>
                      <w:r>
                        <w:rPr>
                          <w:sz w:val="16"/>
                          <w:szCs w:val="16"/>
                        </w:rPr>
                        <w:t>“please create an html code for a navigation button” “please display an example of a frame” “please display an example of what a banner html tag looks like”</w:t>
                      </w:r>
                    </w:p>
                  </w:txbxContent>
                </v:textbox>
              </v:shape>
            </w:pict>
          </mc:Fallback>
        </mc:AlternateContent>
      </w:r>
      <w:r>
        <w:rPr>
          <w:noProof/>
          <w:lang w:eastAsia="en-ZA"/>
        </w:rPr>
        <mc:AlternateContent>
          <mc:Choice Requires="wps">
            <w:drawing>
              <wp:anchor distT="0" distB="0" distL="114300" distR="114300" simplePos="0" relativeHeight="251669504" behindDoc="0" locked="0" layoutInCell="1" allowOverlap="1" wp14:anchorId="742CD496" wp14:editId="03B39464">
                <wp:simplePos x="0" y="0"/>
                <wp:positionH relativeFrom="column">
                  <wp:posOffset>1838187</wp:posOffset>
                </wp:positionH>
                <wp:positionV relativeFrom="paragraph">
                  <wp:posOffset>4602673</wp:posOffset>
                </wp:positionV>
                <wp:extent cx="1168842" cy="675861"/>
                <wp:effectExtent l="0" t="0" r="12700" b="10160"/>
                <wp:wrapNone/>
                <wp:docPr id="27" name="Text Box 27"/>
                <wp:cNvGraphicFramePr/>
                <a:graphic xmlns:a="http://schemas.openxmlformats.org/drawingml/2006/main">
                  <a:graphicData uri="http://schemas.microsoft.com/office/word/2010/wordprocessingShape">
                    <wps:wsp>
                      <wps:cNvSpPr txBox="1"/>
                      <wps:spPr>
                        <a:xfrm>
                          <a:off x="0" y="0"/>
                          <a:ext cx="1168842" cy="675861"/>
                        </a:xfrm>
                        <a:prstGeom prst="rect">
                          <a:avLst/>
                        </a:prstGeom>
                        <a:solidFill>
                          <a:schemeClr val="lt1"/>
                        </a:solidFill>
                        <a:ln w="6350">
                          <a:solidFill>
                            <a:prstClr val="black"/>
                          </a:solidFill>
                        </a:ln>
                      </wps:spPr>
                      <wps:txbx>
                        <w:txbxContent>
                          <w:p w14:paraId="570A4F70" w14:textId="228B6C0E" w:rsidR="001F18F4" w:rsidRPr="00C36BB5" w:rsidRDefault="001F18F4" w:rsidP="00C36BB5">
                            <w:pPr>
                              <w:jc w:val="left"/>
                              <w:rPr>
                                <w:sz w:val="18"/>
                                <w:szCs w:val="18"/>
                              </w:rPr>
                            </w:pPr>
                            <w:r>
                              <w:rPr>
                                <w:sz w:val="18"/>
                                <w:szCs w:val="18"/>
                              </w:rPr>
                              <w:t>To create a html code for a frame, navigation button and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2CD496" id="Text Box 27" o:spid="_x0000_s1031" type="#_x0000_t202" style="position:absolute;left:0;text-align:left;margin-left:144.75pt;margin-top:362.4pt;width:92.05pt;height:53.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" fillcolor="white [3201]" strokeweight=".5pt">
                <v:textbox>
                  <w:txbxContent>
                    <w:p w14:paraId="570A4F70" w14:textId="228B6C0E" w:rsidR="001F18F4" w:rsidRPr="00C36BB5" w:rsidRDefault="001F18F4" w:rsidP="00C36BB5">
                      <w:pPr>
                        <w:jc w:val="left"/>
                        <w:rPr>
                          <w:sz w:val="18"/>
                          <w:szCs w:val="18"/>
                        </w:rPr>
                      </w:pPr>
                      <w:r>
                        <w:rPr>
                          <w:sz w:val="18"/>
                          <w:szCs w:val="18"/>
                        </w:rPr>
                        <w:t>To create a html code for a frame, navigation button and banner</w:t>
                      </w:r>
                    </w:p>
                  </w:txbxContent>
                </v:textbox>
              </v:shape>
            </w:pict>
          </mc:Fallback>
        </mc:AlternateContent>
      </w:r>
      <w:r w:rsidR="000B22A8">
        <w:rPr>
          <w:noProof/>
          <w:lang w:eastAsia="en-ZA"/>
        </w:rPr>
        <w:drawing>
          <wp:inline distT="0" distB="0" distL="0" distR="0" wp14:anchorId="129B63AC" wp14:editId="6E4B7C59">
            <wp:extent cx="4885303" cy="696432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85774" cy="6964996"/>
                    </a:xfrm>
                    <a:prstGeom prst="rect">
                      <a:avLst/>
                    </a:prstGeom>
                    <a:noFill/>
                  </pic:spPr>
                </pic:pic>
              </a:graphicData>
            </a:graphic>
          </wp:inline>
        </w:drawing>
      </w:r>
    </w:p>
    <w:p w14:paraId="2189A572" w14:textId="38A72203" w:rsidR="00BA6551" w:rsidRDefault="000B22A8" w:rsidP="000B22A8">
      <w:pPr>
        <w:pStyle w:val="Caption"/>
      </w:pPr>
      <w:bookmarkStart w:id="58" w:name="_Toc204355084"/>
      <w:r>
        <w:t xml:space="preserve">Figure </w:t>
      </w:r>
      <w:r w:rsidR="00A17C9E">
        <w:fldChar w:fldCharType="begin"/>
      </w:r>
      <w:r w:rsidR="00A17C9E">
        <w:instrText xml:space="preserve"> SEQ Figure \* ARABIC </w:instrText>
      </w:r>
      <w:r w:rsidR="00A17C9E">
        <w:fldChar w:fldCharType="separate"/>
      </w:r>
      <w:r w:rsidR="00C36BB5">
        <w:rPr>
          <w:noProof/>
        </w:rPr>
        <w:t>21</w:t>
      </w:r>
      <w:r w:rsidR="00A17C9E">
        <w:rPr>
          <w:noProof/>
        </w:rPr>
        <w:fldChar w:fldCharType="end"/>
      </w:r>
      <w:r>
        <w:t xml:space="preserve"> Scanned image of AI declaration</w:t>
      </w:r>
      <w:bookmarkEnd w:id="58"/>
    </w:p>
    <w:p w14:paraId="389CD012" w14:textId="77777777" w:rsidR="00D84A7D" w:rsidRDefault="00D84A7D" w:rsidP="00651F1C"/>
    <w:p w14:paraId="5B700425" w14:textId="77777777" w:rsidR="000B22A8" w:rsidRDefault="000B22A8">
      <w:pPr>
        <w:keepNext w:val="0"/>
        <w:jc w:val="left"/>
        <w:rPr>
          <w:rFonts w:ascii="Elephant" w:eastAsiaTheme="majorEastAsia" w:hAnsi="Elephant" w:cstheme="majorBidi"/>
          <w:caps/>
          <w:color w:val="6632B2"/>
          <w:sz w:val="28"/>
          <w:szCs w:val="26"/>
        </w:rPr>
      </w:pPr>
      <w:r>
        <w:br w:type="page"/>
      </w:r>
    </w:p>
    <w:p w14:paraId="72E70B37" w14:textId="450E94D2" w:rsidR="00D84A7D" w:rsidRDefault="00D84A7D" w:rsidP="00D84A7D">
      <w:pPr>
        <w:pStyle w:val="NESH2"/>
      </w:pPr>
      <w:bookmarkStart w:id="59" w:name="_Toc204355109"/>
      <w:r>
        <w:lastRenderedPageBreak/>
        <w:t>Addendum 3/</w:t>
      </w:r>
      <w:r w:rsidR="000F2380">
        <w:t>accuracy</w:t>
      </w:r>
      <w:bookmarkEnd w:id="59"/>
    </w:p>
    <w:p w14:paraId="24A64487" w14:textId="77777777" w:rsidR="00BA6551" w:rsidRDefault="00BA6551" w:rsidP="00BA6551"/>
    <w:p w14:paraId="199FB926" w14:textId="77777777" w:rsidR="00DB707D" w:rsidRDefault="000F2380" w:rsidP="00DB707D">
      <w:r w:rsidRPr="00D84A7D">
        <w:rPr>
          <w:noProof/>
          <w:lang w:eastAsia="en-ZA"/>
        </w:rPr>
        <w:drawing>
          <wp:inline distT="0" distB="0" distL="0" distR="0" wp14:anchorId="4DD57511" wp14:editId="5DAFD93B">
            <wp:extent cx="5355771" cy="258177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55771" cy="2581778"/>
                    </a:xfrm>
                    <a:prstGeom prst="rect">
                      <a:avLst/>
                    </a:prstGeom>
                  </pic:spPr>
                </pic:pic>
              </a:graphicData>
            </a:graphic>
          </wp:inline>
        </w:drawing>
      </w:r>
    </w:p>
    <w:p w14:paraId="1F8EB2EF" w14:textId="0EFAD3FF" w:rsidR="000F2380" w:rsidRDefault="00DB707D" w:rsidP="00DB707D">
      <w:pPr>
        <w:pStyle w:val="Caption"/>
      </w:pPr>
      <w:bookmarkStart w:id="60" w:name="_Toc204355085"/>
      <w:r>
        <w:t xml:space="preserve">Figure </w:t>
      </w:r>
      <w:r w:rsidR="00A17C9E">
        <w:fldChar w:fldCharType="begin"/>
      </w:r>
      <w:r w:rsidR="00A17C9E">
        <w:instrText xml:space="preserve"> SEQ Figure \* ARABIC </w:instrText>
      </w:r>
      <w:r w:rsidR="00A17C9E">
        <w:fldChar w:fldCharType="separate"/>
      </w:r>
      <w:r w:rsidR="00C36BB5">
        <w:rPr>
          <w:noProof/>
        </w:rPr>
        <w:t>22</w:t>
      </w:r>
      <w:r w:rsidR="00A17C9E">
        <w:rPr>
          <w:noProof/>
        </w:rPr>
        <w:fldChar w:fldCharType="end"/>
      </w:r>
      <w:r>
        <w:t xml:space="preserve"> Screenshot of completed spelling and grammar check</w:t>
      </w:r>
      <w:bookmarkEnd w:id="60"/>
    </w:p>
    <w:p w14:paraId="4CF0EBF2" w14:textId="65D0845D" w:rsidR="000B22A8" w:rsidRDefault="000B22A8">
      <w:pPr>
        <w:keepNext w:val="0"/>
        <w:jc w:val="left"/>
      </w:pPr>
      <w:r>
        <w:br w:type="page"/>
      </w:r>
    </w:p>
    <w:p w14:paraId="01197392" w14:textId="77777777" w:rsidR="000B22A8" w:rsidRDefault="000B22A8" w:rsidP="000B22A8">
      <w:pPr>
        <w:pStyle w:val="NESH1"/>
      </w:pPr>
      <w:bookmarkStart w:id="61" w:name="_Toc204355110"/>
      <w:r>
        <w:lastRenderedPageBreak/>
        <w:t>BIBILIOGRAPHY</w:t>
      </w:r>
      <w:bookmarkEnd w:id="61"/>
    </w:p>
    <w:p w14:paraId="0B72E2F1" w14:textId="79C6CE89" w:rsidR="000B22A8" w:rsidRDefault="000B22A8" w:rsidP="000B22A8">
      <w:pPr>
        <w:pStyle w:val="NESH2"/>
      </w:pPr>
      <w:bookmarkStart w:id="62" w:name="_Toc204355111"/>
      <w:r>
        <w:t>references</w:t>
      </w:r>
      <w:bookmarkEnd w:id="62"/>
    </w:p>
    <w:sdt>
      <w:sdtPr>
        <w:id w:val="752933562"/>
        <w:docPartObj>
          <w:docPartGallery w:val="Bibliographies"/>
          <w:docPartUnique/>
        </w:docPartObj>
      </w:sdtPr>
      <w:sdtEndPr/>
      <w:sdtContent>
        <w:p w14:paraId="6C8DDD95" w14:textId="77777777" w:rsidR="000B22A8" w:rsidRPr="008B3F28" w:rsidRDefault="000B22A8" w:rsidP="000B22A8">
          <w:pPr>
            <w:rPr>
              <w:rStyle w:val="NESH2Char"/>
            </w:rPr>
          </w:pPr>
        </w:p>
        <w:sdt>
          <w:sdtPr>
            <w:rPr>
              <w:rFonts w:ascii="Elephant" w:eastAsiaTheme="majorEastAsia" w:hAnsi="Elephant" w:cstheme="majorBidi"/>
              <w:caps/>
              <w:color w:val="6632B2"/>
              <w:sz w:val="28"/>
              <w:szCs w:val="26"/>
            </w:rPr>
            <w:id w:val="-573587230"/>
            <w:bibliography/>
          </w:sdtPr>
          <w:sdtEndPr>
            <w:rPr>
              <w:rFonts w:asciiTheme="minorHAnsi" w:eastAsiaTheme="minorHAnsi" w:hAnsiTheme="minorHAnsi" w:cstheme="minorBidi"/>
              <w:caps w:val="0"/>
              <w:color w:val="auto"/>
              <w:sz w:val="22"/>
              <w:szCs w:val="22"/>
            </w:rPr>
          </w:sdtEndPr>
          <w:sdtContent>
            <w:p w14:paraId="252F04A2" w14:textId="77777777" w:rsidR="000B22A8" w:rsidRDefault="000B22A8" w:rsidP="000B22A8">
              <w:pPr>
                <w:pStyle w:val="Bibliography"/>
                <w:rPr>
                  <w:noProof/>
                  <w:sz w:val="24"/>
                  <w:szCs w:val="24"/>
                </w:rPr>
              </w:pPr>
              <w:r>
                <w:fldChar w:fldCharType="begin"/>
              </w:r>
              <w:r>
                <w:instrText xml:space="preserve"> BIBLIOGRAPHY </w:instrText>
              </w:r>
              <w:r>
                <w:fldChar w:fldCharType="separate"/>
              </w:r>
              <w:r>
                <w:rPr>
                  <w:i/>
                  <w:iCs/>
                  <w:noProof/>
                </w:rPr>
                <w:t xml:space="preserve">9 Wearable Smart Accessories For Your Everyday Lifestyle. </w:t>
              </w:r>
              <w:r>
                <w:rPr>
                  <w:noProof/>
                </w:rPr>
                <w:t>2023. [Film] s.l.: Trends Place.</w:t>
              </w:r>
            </w:p>
            <w:p w14:paraId="17D18D5A" w14:textId="77777777" w:rsidR="000B22A8" w:rsidRDefault="000B22A8" w:rsidP="000B22A8">
              <w:pPr>
                <w:pStyle w:val="Bibliography"/>
                <w:rPr>
                  <w:noProof/>
                </w:rPr>
              </w:pPr>
              <w:r>
                <w:rPr>
                  <w:noProof/>
                </w:rPr>
                <w:t xml:space="preserve">Allen, D., 2023. </w:t>
              </w:r>
              <w:r>
                <w:rPr>
                  <w:i/>
                  <w:iCs/>
                  <w:noProof/>
                </w:rPr>
                <w:t xml:space="preserve">How do fitness trackers and wearables measure vital signs?. </w:t>
              </w:r>
              <w:r>
                <w:rPr>
                  <w:noProof/>
                </w:rPr>
                <w:t xml:space="preserve">[Online] </w:t>
              </w:r>
              <w:r>
                <w:rPr>
                  <w:noProof/>
                </w:rPr>
                <w:br/>
                <w:t xml:space="preserve">Available at: </w:t>
              </w:r>
              <w:r>
                <w:rPr>
                  <w:noProof/>
                  <w:u w:val="single"/>
                </w:rPr>
                <w:t>https://www.androidpolice.com/fitness-trackers-smartwatches-meaure-vitals-explainer/</w:t>
              </w:r>
              <w:r>
                <w:rPr>
                  <w:noProof/>
                </w:rPr>
                <w:br/>
                <w:t>[Accessed 14 March 2025].</w:t>
              </w:r>
            </w:p>
            <w:p w14:paraId="5D2868A5" w14:textId="77777777" w:rsidR="000B22A8" w:rsidRDefault="000B22A8" w:rsidP="000B22A8">
              <w:pPr>
                <w:pStyle w:val="Bibliography"/>
                <w:rPr>
                  <w:noProof/>
                </w:rPr>
              </w:pPr>
              <w:r>
                <w:rPr>
                  <w:noProof/>
                </w:rPr>
                <w:t xml:space="preserve">Almuraqab, N. A. S., 2021. Determinants that Influence Consumers’ Intention to Purchase Smart Watches in the UAE: A Case of University Students. </w:t>
              </w:r>
              <w:r>
                <w:rPr>
                  <w:i/>
                  <w:iCs/>
                  <w:noProof/>
                </w:rPr>
                <w:t xml:space="preserve">Astes, </w:t>
              </w:r>
              <w:r>
                <w:rPr>
                  <w:noProof/>
                </w:rPr>
                <w:t>6(1), pp. No 1249-1256.</w:t>
              </w:r>
            </w:p>
            <w:p w14:paraId="72436F8F" w14:textId="77777777" w:rsidR="000B22A8" w:rsidRDefault="000B22A8" w:rsidP="000B22A8">
              <w:pPr>
                <w:pStyle w:val="Bibliography"/>
                <w:rPr>
                  <w:noProof/>
                </w:rPr>
              </w:pPr>
              <w:r>
                <w:rPr>
                  <w:noProof/>
                </w:rPr>
                <w:t xml:space="preserve">Anon., n.d. </w:t>
              </w:r>
              <w:r>
                <w:rPr>
                  <w:i/>
                  <w:iCs/>
                  <w:noProof/>
                </w:rPr>
                <w:t xml:space="preserve">Lowest Radiation Cell Phones of 2025 (Low SAR Ratings), </w:t>
              </w:r>
              <w:r>
                <w:rPr>
                  <w:noProof/>
                </w:rPr>
                <w:t>s.l.: s.n.</w:t>
              </w:r>
            </w:p>
            <w:p w14:paraId="201BB730" w14:textId="77777777" w:rsidR="000B22A8" w:rsidRDefault="000B22A8" w:rsidP="000B22A8">
              <w:pPr>
                <w:pStyle w:val="Bibliography"/>
                <w:rPr>
                  <w:noProof/>
                </w:rPr>
              </w:pPr>
              <w:r>
                <w:rPr>
                  <w:noProof/>
                </w:rPr>
                <w:t xml:space="preserve">Carreel, E., Huthcings , C. &amp; Potter, F., n.d. </w:t>
              </w:r>
              <w:r>
                <w:rPr>
                  <w:i/>
                  <w:iCs/>
                  <w:noProof/>
                </w:rPr>
                <w:t xml:space="preserve">Withings Withings, </w:t>
              </w:r>
              <w:r>
                <w:rPr>
                  <w:noProof/>
                </w:rPr>
                <w:t>France: s.n.</w:t>
              </w:r>
            </w:p>
            <w:p w14:paraId="624F7830" w14:textId="77777777" w:rsidR="000B22A8" w:rsidRDefault="000B22A8" w:rsidP="000B22A8">
              <w:pPr>
                <w:pStyle w:val="Bibliography"/>
                <w:rPr>
                  <w:noProof/>
                </w:rPr>
              </w:pPr>
              <w:r>
                <w:rPr>
                  <w:noProof/>
                </w:rPr>
                <w:t xml:space="preserve">I. et al., 2025. </w:t>
              </w:r>
              <w:r>
                <w:rPr>
                  <w:i/>
                  <w:iCs/>
                  <w:noProof/>
                </w:rPr>
                <w:t xml:space="preserve">Questionnaire </w:t>
              </w:r>
              <w:r>
                <w:rPr>
                  <w:noProof/>
                </w:rPr>
                <w:t>[Interview] (11-13 March 2025).</w:t>
              </w:r>
            </w:p>
            <w:p w14:paraId="1DC2BBC8" w14:textId="77777777" w:rsidR="000B22A8" w:rsidRDefault="000B22A8" w:rsidP="000B22A8">
              <w:pPr>
                <w:pStyle w:val="Bibliography"/>
                <w:rPr>
                  <w:noProof/>
                </w:rPr>
              </w:pPr>
              <w:r>
                <w:rPr>
                  <w:noProof/>
                </w:rPr>
                <w:t xml:space="preserve">Lwandle, et al., 2025. </w:t>
              </w:r>
              <w:r>
                <w:rPr>
                  <w:i/>
                  <w:iCs/>
                  <w:noProof/>
                </w:rPr>
                <w:t xml:space="preserve">Questionnaire </w:t>
              </w:r>
              <w:r>
                <w:rPr>
                  <w:noProof/>
                </w:rPr>
                <w:t>[Interview] (11-13 March 2025).</w:t>
              </w:r>
            </w:p>
            <w:p w14:paraId="52AAA22D" w14:textId="77777777" w:rsidR="000B22A8" w:rsidRDefault="000B22A8" w:rsidP="000B22A8">
              <w:pPr>
                <w:pStyle w:val="Bibliography"/>
                <w:rPr>
                  <w:noProof/>
                </w:rPr>
              </w:pPr>
              <w:r>
                <w:rPr>
                  <w:i/>
                  <w:iCs/>
                  <w:noProof/>
                </w:rPr>
                <w:t xml:space="preserve">NFC vs RFID, What' s the difference. </w:t>
              </w:r>
              <w:r>
                <w:rPr>
                  <w:noProof/>
                </w:rPr>
                <w:t>2023. [Film] s.l.: s.n.</w:t>
              </w:r>
            </w:p>
            <w:p w14:paraId="771C6CDD" w14:textId="77777777" w:rsidR="000B22A8" w:rsidRDefault="000B22A8" w:rsidP="000B22A8">
              <w:pPr>
                <w:pStyle w:val="Bibliography"/>
                <w:rPr>
                  <w:noProof/>
                </w:rPr>
              </w:pPr>
              <w:r>
                <w:rPr>
                  <w:noProof/>
                </w:rPr>
                <w:t xml:space="preserve">techlywse, 2024. Smart Devices: Features, Advantages &amp; Disadvantages. </w:t>
              </w:r>
              <w:r>
                <w:rPr>
                  <w:i/>
                  <w:iCs/>
                  <w:noProof/>
                </w:rPr>
                <w:t>Emerging Tech</w:t>
              </w:r>
              <w:r>
                <w:rPr>
                  <w:noProof/>
                </w:rPr>
                <w:t xml:space="preserve">, 23 June. </w:t>
              </w:r>
            </w:p>
            <w:p w14:paraId="1889564B" w14:textId="77777777" w:rsidR="000B22A8" w:rsidRDefault="000B22A8" w:rsidP="000B22A8">
              <w:pPr>
                <w:pStyle w:val="Bibliography"/>
                <w:rPr>
                  <w:noProof/>
                </w:rPr>
              </w:pPr>
              <w:r>
                <w:rPr>
                  <w:noProof/>
                </w:rPr>
                <w:t xml:space="preserve">Wikipedia, 2020. Sustainable design. </w:t>
              </w:r>
              <w:r>
                <w:rPr>
                  <w:i/>
                  <w:iCs/>
                  <w:noProof/>
                </w:rPr>
                <w:t xml:space="preserve">Wikipedia -The Free Encyclopedia, </w:t>
              </w:r>
              <w:r>
                <w:rPr>
                  <w:noProof/>
                </w:rPr>
                <w:t>December.</w:t>
              </w:r>
            </w:p>
            <w:p w14:paraId="67C04666" w14:textId="77777777" w:rsidR="000B22A8" w:rsidRDefault="000B22A8" w:rsidP="000B22A8">
              <w:pPr>
                <w:pStyle w:val="Bibliography"/>
                <w:rPr>
                  <w:noProof/>
                </w:rPr>
              </w:pPr>
              <w:r>
                <w:rPr>
                  <w:noProof/>
                </w:rPr>
                <w:t xml:space="preserve">Wikipedia, 2024. </w:t>
              </w:r>
              <w:r>
                <w:rPr>
                  <w:i/>
                  <w:iCs/>
                  <w:noProof/>
                </w:rPr>
                <w:t xml:space="preserve">Talk:Pulse Watch, </w:t>
              </w:r>
              <w:r>
                <w:rPr>
                  <w:noProof/>
                </w:rPr>
                <w:t>s.l.: s.n.</w:t>
              </w:r>
            </w:p>
            <w:p w14:paraId="56599803" w14:textId="77777777" w:rsidR="000B22A8" w:rsidRDefault="000B22A8" w:rsidP="000B22A8">
              <w:pPr>
                <w:pStyle w:val="Bibliography"/>
                <w:rPr>
                  <w:noProof/>
                </w:rPr>
              </w:pPr>
              <w:r>
                <w:rPr>
                  <w:noProof/>
                </w:rPr>
                <w:t xml:space="preserve">Yasar, K. &amp; Wigmore, I., n.d. </w:t>
              </w:r>
              <w:r>
                <w:rPr>
                  <w:i/>
                  <w:iCs/>
                  <w:noProof/>
                </w:rPr>
                <w:t xml:space="preserve">TechTarget. </w:t>
              </w:r>
              <w:r>
                <w:rPr>
                  <w:noProof/>
                </w:rPr>
                <w:t xml:space="preserve">[Online] </w:t>
              </w:r>
              <w:r>
                <w:rPr>
                  <w:noProof/>
                </w:rPr>
                <w:br/>
                <w:t xml:space="preserve">Available at: </w:t>
              </w:r>
              <w:r>
                <w:rPr>
                  <w:noProof/>
                  <w:u w:val="single"/>
                </w:rPr>
                <w:t>https://www.techtarget.com/searchmobilecomputing/definition/wearable-technology#:~:text=Wearable%20technology%20is%20any%20kind,clothing%20or%20elements%20of%20clothing.</w:t>
              </w:r>
              <w:r>
                <w:rPr>
                  <w:noProof/>
                </w:rPr>
                <w:br/>
                <w:t>[Accessed 12 March 2025].</w:t>
              </w:r>
            </w:p>
            <w:p w14:paraId="0D1773EC" w14:textId="77777777" w:rsidR="000B22A8" w:rsidRDefault="000B22A8" w:rsidP="000B22A8">
              <w:r>
                <w:rPr>
                  <w:b/>
                  <w:bCs/>
                  <w:noProof/>
                </w:rPr>
                <w:fldChar w:fldCharType="end"/>
              </w:r>
            </w:p>
          </w:sdtContent>
        </w:sdt>
      </w:sdtContent>
    </w:sdt>
    <w:p w14:paraId="34EC033B" w14:textId="77777777" w:rsidR="000B22A8" w:rsidRPr="000B22A8" w:rsidRDefault="000B22A8" w:rsidP="000B22A8"/>
    <w:sectPr w:rsidR="000B22A8" w:rsidRPr="000B22A8" w:rsidSect="001F18F4">
      <w:footerReference w:type="default" r:id="rId68"/>
      <w:pgSz w:w="11906" w:h="16838" w:code="9"/>
      <w:pgMar w:top="1304" w:right="1304" w:bottom="1304" w:left="1304" w:header="709" w:footer="709" w:gutter="284"/>
      <w:pgNumType w:fmt="lowerRoman"/>
      <w:cols w:space="708"/>
      <w:titlePg/>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4" w:author="Nesh" w:date="2025-05-05T01:43:00Z" w:initials="N">
    <w:p w14:paraId="24AC5B58" w14:textId="4EDDC19F" w:rsidR="001F18F4" w:rsidRDefault="001F18F4">
      <w:pPr>
        <w:pStyle w:val="CommentText"/>
      </w:pPr>
      <w:r>
        <w:rPr>
          <w:rStyle w:val="CommentReference"/>
        </w:rPr>
        <w:annotationRef/>
      </w:r>
      <w:r>
        <w:t>Table was exported from my database into a spreadsheet. Then was special pasted (linked) to this word document</w:t>
      </w:r>
    </w:p>
  </w:comment>
  <w:comment w:id="45" w:author="Nesh Rachidi" w:date="2025-07-25T17:04:00Z" w:initials="NR">
    <w:p w14:paraId="426F3780" w14:textId="61B6BA2C" w:rsidR="00A17C9E" w:rsidRDefault="00A17C9E">
      <w:pPr>
        <w:pStyle w:val="CommentText"/>
      </w:pPr>
      <w:r>
        <w:rPr>
          <w:rStyle w:val="CommentReference"/>
        </w:rPr>
        <w:annotationRef/>
      </w:r>
      <w:r>
        <w:t>When the link is updated the object turns into the table the object is linked to (the same thing happens when the option ‘yes’ is clicked when the document is opened</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4AC5B58" w15:done="0"/>
  <w15:commentEx w15:paraId="426F378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4AC5B58" w16cid:durableId="2C2C9FDE"/>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3A59F4" w14:textId="77777777" w:rsidR="001F18F4" w:rsidRDefault="001F18F4" w:rsidP="00406FC1">
      <w:pPr>
        <w:spacing w:after="0" w:line="240" w:lineRule="auto"/>
      </w:pPr>
      <w:r>
        <w:separator/>
      </w:r>
    </w:p>
  </w:endnote>
  <w:endnote w:type="continuationSeparator" w:id="0">
    <w:p w14:paraId="39F1A7BC" w14:textId="77777777" w:rsidR="001F18F4" w:rsidRDefault="001F18F4" w:rsidP="00406F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lephant">
    <w:panose1 w:val="020209040905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0037524"/>
      <w:docPartObj>
        <w:docPartGallery w:val="Page Numbers (Bottom of Page)"/>
        <w:docPartUnique/>
      </w:docPartObj>
    </w:sdtPr>
    <w:sdtEndPr>
      <w:rPr>
        <w:noProof/>
      </w:rPr>
    </w:sdtEndPr>
    <w:sdtContent>
      <w:p w14:paraId="4D74BD3B" w14:textId="686AF581" w:rsidR="001F18F4" w:rsidRDefault="001F18F4">
        <w:pPr>
          <w:pStyle w:val="Footer"/>
          <w:jc w:val="right"/>
        </w:pPr>
        <w:r>
          <w:fldChar w:fldCharType="begin"/>
        </w:r>
        <w:r>
          <w:instrText xml:space="preserve"> PAGE   \* MERGEFORMAT </w:instrText>
        </w:r>
        <w:r>
          <w:fldChar w:fldCharType="separate"/>
        </w:r>
        <w:r w:rsidR="00A17C9E">
          <w:rPr>
            <w:noProof/>
          </w:rPr>
          <w:t>22</w:t>
        </w:r>
        <w:r>
          <w:rPr>
            <w:noProof/>
          </w:rPr>
          <w:fldChar w:fldCharType="end"/>
        </w:r>
      </w:p>
    </w:sdtContent>
  </w:sdt>
  <w:p w14:paraId="15EF6E55" w14:textId="0D0DF192" w:rsidR="001F18F4" w:rsidRDefault="001F18F4" w:rsidP="002D6D7B">
    <w:pPr>
      <w:pStyle w:val="Footer"/>
      <w:tabs>
        <w:tab w:val="clear" w:pos="4513"/>
        <w:tab w:val="clear" w:pos="9026"/>
        <w:tab w:val="left" w:pos="5910"/>
      </w:tabs>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4557341"/>
      <w:docPartObj>
        <w:docPartGallery w:val="Page Numbers (Bottom of Page)"/>
        <w:docPartUnique/>
      </w:docPartObj>
    </w:sdtPr>
    <w:sdtEndPr>
      <w:rPr>
        <w:noProof/>
      </w:rPr>
    </w:sdtEndPr>
    <w:sdtContent>
      <w:p w14:paraId="61994AAA" w14:textId="6E8C3984" w:rsidR="001F18F4" w:rsidRDefault="001F18F4">
        <w:pPr>
          <w:pStyle w:val="Footer"/>
          <w:jc w:val="right"/>
        </w:pPr>
        <w:r>
          <w:fldChar w:fldCharType="begin"/>
        </w:r>
        <w:r>
          <w:instrText xml:space="preserve"> PAGE   \* MERGEFORMAT </w:instrText>
        </w:r>
        <w:r>
          <w:fldChar w:fldCharType="separate"/>
        </w:r>
        <w:r w:rsidR="00A17C9E">
          <w:rPr>
            <w:noProof/>
          </w:rPr>
          <w:t xml:space="preserve"> </w:t>
        </w:r>
        <w:r>
          <w:rPr>
            <w:noProof/>
          </w:rPr>
          <w:fldChar w:fldCharType="end"/>
        </w:r>
      </w:p>
    </w:sdtContent>
  </w:sdt>
  <w:p w14:paraId="461C9B0F" w14:textId="77777777" w:rsidR="001F18F4" w:rsidRDefault="001F18F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543997"/>
      <w:docPartObj>
        <w:docPartGallery w:val="Page Numbers (Bottom of Page)"/>
        <w:docPartUnique/>
      </w:docPartObj>
    </w:sdtPr>
    <w:sdtEndPr>
      <w:rPr>
        <w:noProof/>
      </w:rPr>
    </w:sdtEndPr>
    <w:sdtContent>
      <w:p w14:paraId="12F1468E" w14:textId="742DE9C8" w:rsidR="001F18F4" w:rsidRDefault="001F18F4">
        <w:pPr>
          <w:pStyle w:val="Footer"/>
          <w:jc w:val="right"/>
        </w:pPr>
        <w:r>
          <w:fldChar w:fldCharType="begin"/>
        </w:r>
        <w:r>
          <w:instrText xml:space="preserve"> PAGE   \* MERGEFORMAT </w:instrText>
        </w:r>
        <w:r>
          <w:fldChar w:fldCharType="separate"/>
        </w:r>
        <w:r w:rsidR="00E0768C">
          <w:rPr>
            <w:noProof/>
          </w:rPr>
          <w:t>1</w:t>
        </w:r>
        <w:r>
          <w:rPr>
            <w:noProof/>
          </w:rPr>
          <w:fldChar w:fldCharType="end"/>
        </w:r>
      </w:p>
    </w:sdtContent>
  </w:sdt>
  <w:p w14:paraId="2B82C782" w14:textId="77777777" w:rsidR="001F18F4" w:rsidRDefault="001F18F4">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7961E7" w14:textId="40941367" w:rsidR="001F18F4" w:rsidRDefault="001F18F4">
    <w:pPr>
      <w:pStyle w:val="Footer"/>
      <w:jc w:val="right"/>
    </w:pPr>
  </w:p>
  <w:p w14:paraId="47EFF1BC" w14:textId="77777777" w:rsidR="001F18F4" w:rsidRDefault="001F18F4">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673B21" w14:textId="77777777" w:rsidR="001F18F4" w:rsidRDefault="001F18F4">
    <w:pPr>
      <w:pStyle w:val="Footer"/>
      <w:jc w:val="right"/>
    </w:pPr>
  </w:p>
  <w:p w14:paraId="075403D6" w14:textId="77777777" w:rsidR="001F18F4" w:rsidRDefault="001F18F4">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4899943"/>
      <w:docPartObj>
        <w:docPartGallery w:val="Page Numbers (Bottom of Page)"/>
        <w:docPartUnique/>
      </w:docPartObj>
    </w:sdtPr>
    <w:sdtEndPr>
      <w:rPr>
        <w:noProof/>
      </w:rPr>
    </w:sdtEndPr>
    <w:sdtContent>
      <w:p w14:paraId="63EF9BD7" w14:textId="5A59E9F3" w:rsidR="001F18F4" w:rsidRDefault="001F18F4">
        <w:pPr>
          <w:pStyle w:val="Footer"/>
          <w:jc w:val="right"/>
        </w:pPr>
        <w:r>
          <w:fldChar w:fldCharType="begin"/>
        </w:r>
        <w:r>
          <w:instrText xml:space="preserve"> PAGE   \* MERGEFORMAT </w:instrText>
        </w:r>
        <w:r>
          <w:fldChar w:fldCharType="separate"/>
        </w:r>
        <w:r w:rsidR="00A17C9E">
          <w:rPr>
            <w:noProof/>
          </w:rPr>
          <w:t>ii</w:t>
        </w:r>
        <w:r>
          <w:rPr>
            <w:noProof/>
          </w:rPr>
          <w:fldChar w:fldCharType="end"/>
        </w:r>
      </w:p>
    </w:sdtContent>
  </w:sdt>
  <w:p w14:paraId="6D2F63E9" w14:textId="77777777" w:rsidR="001F18F4" w:rsidRDefault="001F18F4">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4724166"/>
      <w:docPartObj>
        <w:docPartGallery w:val="Page Numbers (Bottom of Page)"/>
        <w:docPartUnique/>
      </w:docPartObj>
    </w:sdtPr>
    <w:sdtEndPr>
      <w:rPr>
        <w:noProof/>
      </w:rPr>
    </w:sdtEndPr>
    <w:sdtContent>
      <w:p w14:paraId="666894DF" w14:textId="68A41B72" w:rsidR="001F18F4" w:rsidRDefault="001F18F4">
        <w:pPr>
          <w:pStyle w:val="Footer"/>
          <w:jc w:val="right"/>
        </w:pPr>
        <w:r>
          <w:fldChar w:fldCharType="begin"/>
        </w:r>
        <w:r>
          <w:instrText xml:space="preserve"> PAGE   \* MERGEFORMAT </w:instrText>
        </w:r>
        <w:r>
          <w:fldChar w:fldCharType="separate"/>
        </w:r>
        <w:r w:rsidR="00A17C9E">
          <w:rPr>
            <w:noProof/>
          </w:rPr>
          <w:t>vii</w:t>
        </w:r>
        <w:r>
          <w:rPr>
            <w:noProof/>
          </w:rPr>
          <w:fldChar w:fldCharType="end"/>
        </w:r>
      </w:p>
    </w:sdtContent>
  </w:sdt>
  <w:p w14:paraId="1E378D9B" w14:textId="77777777" w:rsidR="001F18F4" w:rsidRDefault="001F18F4" w:rsidP="002D6D7B">
    <w:pPr>
      <w:pStyle w:val="Footer"/>
      <w:tabs>
        <w:tab w:val="clear" w:pos="4513"/>
        <w:tab w:val="clear" w:pos="9026"/>
        <w:tab w:val="left" w:pos="5910"/>
      </w:tabs>
      <w:jc w:val="righ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356B87" w14:textId="77777777" w:rsidR="001F18F4" w:rsidRDefault="001F18F4" w:rsidP="00406FC1">
      <w:pPr>
        <w:spacing w:after="0" w:line="240" w:lineRule="auto"/>
      </w:pPr>
      <w:r>
        <w:separator/>
      </w:r>
    </w:p>
  </w:footnote>
  <w:footnote w:type="continuationSeparator" w:id="0">
    <w:p w14:paraId="1D7A978D" w14:textId="77777777" w:rsidR="001F18F4" w:rsidRDefault="001F18F4" w:rsidP="00406FC1">
      <w:pPr>
        <w:spacing w:after="0" w:line="240" w:lineRule="auto"/>
      </w:pPr>
      <w:r>
        <w:continuationSeparator/>
      </w:r>
    </w:p>
  </w:footnote>
  <w:footnote w:id="1">
    <w:p w14:paraId="6F3A3F7B" w14:textId="77777777" w:rsidR="001F18F4" w:rsidRDefault="001F18F4">
      <w:pPr>
        <w:pStyle w:val="FootnoteText"/>
      </w:pPr>
      <w:r>
        <w:rPr>
          <w:rStyle w:val="FootnoteReference"/>
        </w:rPr>
        <w:footnoteRef/>
      </w:r>
      <w:r>
        <w:t xml:space="preserve"> Nesh’s word processing document</w:t>
      </w:r>
    </w:p>
  </w:footnote>
  <w:footnote w:id="2">
    <w:p w14:paraId="28A23591" w14:textId="77777777" w:rsidR="001F18F4" w:rsidRDefault="001F18F4">
      <w:pPr>
        <w:pStyle w:val="FootnoteText"/>
      </w:pPr>
      <w:r>
        <w:rPr>
          <w:rStyle w:val="FootnoteReference"/>
        </w:rPr>
        <w:footnoteRef/>
      </w:r>
      <w:r>
        <w:t xml:space="preserve"> </w:t>
      </w:r>
      <w:r w:rsidRPr="00D166A6">
        <w:t>Kinza Yasar is a technical writer in the WhatIs group at TechTarget.</w:t>
      </w:r>
    </w:p>
  </w:footnote>
  <w:footnote w:id="3">
    <w:p w14:paraId="71EDB418" w14:textId="77777777" w:rsidR="001F18F4" w:rsidRDefault="001F18F4">
      <w:pPr>
        <w:pStyle w:val="FootnoteText"/>
      </w:pPr>
      <w:r>
        <w:rPr>
          <w:rStyle w:val="FootnoteReference"/>
        </w:rPr>
        <w:footnoteRef/>
      </w:r>
      <w:r w:rsidRPr="00D166A6">
        <w:t>Withings (pronounced "Wy-things</w:t>
      </w:r>
      <w:r>
        <w:t>" (en.) or "Wee-things" (fr.)</w:t>
      </w:r>
      <w:r w:rsidRPr="00D166A6">
        <w:t xml:space="preserve"> is a French consumer electronics company headquartered in Issy-les-Moulineaux, France.</w:t>
      </w:r>
      <w:r>
        <w:t xml:space="preserve"> </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852AA3" w14:textId="3E2DF14B" w:rsidR="001F18F4" w:rsidRDefault="00A17C9E" w:rsidP="003F50BB">
    <w:pPr>
      <w:pStyle w:val="Header"/>
      <w:tabs>
        <w:tab w:val="clear" w:pos="4513"/>
        <w:tab w:val="clear" w:pos="9026"/>
        <w:tab w:val="center" w:pos="4507"/>
      </w:tabs>
    </w:pPr>
    <w:sdt>
      <w:sdtPr>
        <w:alias w:val="Title"/>
        <w:tag w:val=""/>
        <w:id w:val="-1320039138"/>
        <w:placeholder>
          <w:docPart w:val="53580E81CCB5407D880E05C622AD42F5"/>
        </w:placeholder>
        <w:dataBinding w:prefixMappings="xmlns:ns0='http://purl.org/dc/elements/1.1/' xmlns:ns1='http://schemas.openxmlformats.org/package/2006/metadata/core-properties' " w:xpath="/ns1:coreProperties[1]/ns0:title[1]" w:storeItemID="{6C3C8BC8-F283-45AE-878A-BAB7291924A1}"/>
        <w:text/>
      </w:sdtPr>
      <w:sdtEndPr/>
      <w:sdtContent>
        <w:r w:rsidR="001F18F4">
          <w:t>SMART WEARABLE ACCESSORIES</w:t>
        </w:r>
      </w:sdtContent>
    </w:sdt>
    <w:r w:rsidR="001F18F4">
      <w:tab/>
    </w:r>
    <w:r w:rsidR="001F18F4">
      <w:tab/>
    </w:r>
    <w:r w:rsidR="001F18F4">
      <w:tab/>
    </w:r>
    <w:r w:rsidR="001F18F4">
      <w:tab/>
    </w:r>
    <w:r w:rsidR="001F18F4">
      <w:tab/>
    </w:r>
    <w:sdt>
      <w:sdtPr>
        <w:alias w:val="Company"/>
        <w:tag w:val=""/>
        <w:id w:val="-2132388852"/>
        <w:placeholder>
          <w:docPart w:val="9F3F8E8AF2794DD08A3C028B0E821F6A"/>
        </w:placeholder>
        <w:dataBinding w:prefixMappings="xmlns:ns0='http://schemas.openxmlformats.org/officeDocument/2006/extended-properties' " w:xpath="/ns0:Properties[1]/ns0:Company[1]" w:storeItemID="{6668398D-A668-4E3E-A5EB-62B293D839F1}"/>
        <w:text/>
      </w:sdtPr>
      <w:sdtEndPr/>
      <w:sdtContent>
        <w:r w:rsidR="001F18F4">
          <w:t>nesh3.co©</w:t>
        </w:r>
      </w:sdtContent>
    </w:sdt>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5276AF" w14:textId="560F1660" w:rsidR="001F18F4" w:rsidRDefault="00A17C9E">
    <w:pPr>
      <w:pStyle w:val="Header"/>
    </w:pPr>
    <w:sdt>
      <w:sdtPr>
        <w:alias w:val="Title"/>
        <w:tag w:val=""/>
        <w:id w:val="397181230"/>
        <w:placeholder>
          <w:docPart w:val="213E2D72BCC945A7A54D6CB44D77F7B5"/>
        </w:placeholder>
        <w:dataBinding w:prefixMappings="xmlns:ns0='http://purl.org/dc/elements/1.1/' xmlns:ns1='http://schemas.openxmlformats.org/package/2006/metadata/core-properties' " w:xpath="/ns1:coreProperties[1]/ns0:title[1]" w:storeItemID="{6C3C8BC8-F283-45AE-878A-BAB7291924A1}"/>
        <w:text/>
      </w:sdtPr>
      <w:sdtEndPr/>
      <w:sdtContent>
        <w:r w:rsidR="001F18F4">
          <w:t>SMART WEARABLE ACCESSORIES</w:t>
        </w:r>
      </w:sdtContent>
    </w:sdt>
    <w:r w:rsidR="001F18F4">
      <w:tab/>
    </w:r>
    <w:r w:rsidR="001F18F4">
      <w:tab/>
    </w:r>
    <w:sdt>
      <w:sdtPr>
        <w:alias w:val="Company"/>
        <w:tag w:val=""/>
        <w:id w:val="1724789943"/>
        <w:placeholder>
          <w:docPart w:val="2E41DEEB407B4DE8A2FDBD85CF2B5780"/>
        </w:placeholder>
        <w:dataBinding w:prefixMappings="xmlns:ns0='http://schemas.openxmlformats.org/officeDocument/2006/extended-properties' " w:xpath="/ns0:Properties[1]/ns0:Company[1]" w:storeItemID="{6668398D-A668-4E3E-A5EB-62B293D839F1}"/>
        <w:text/>
      </w:sdtPr>
      <w:sdtEndPr/>
      <w:sdtContent>
        <w:r w:rsidR="001F18F4">
          <w:t>nesh3.co©</w:t>
        </w:r>
      </w:sdtContent>
    </w:sdt>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62717"/>
    <w:multiLevelType w:val="multilevel"/>
    <w:tmpl w:val="F81041F2"/>
    <w:lvl w:ilvl="0">
      <w:start w:val="1"/>
      <w:numFmt w:val="bullet"/>
      <w:lvlText w:val=""/>
      <w:lvlJc w:val="left"/>
      <w:pPr>
        <w:ind w:left="360" w:hanging="360"/>
      </w:pPr>
      <w:rPr>
        <w:rFonts w:ascii="Symbol" w:hAnsi="Symbol" w:hint="default"/>
        <w:color w:val="7030A0"/>
      </w:rPr>
    </w:lvl>
    <w:lvl w:ilvl="1">
      <w:start w:val="1"/>
      <w:numFmt w:val="bullet"/>
      <w:lvlText w:val=""/>
      <w:lvlJc w:val="left"/>
      <w:pPr>
        <w:ind w:left="720" w:hanging="360"/>
      </w:pPr>
      <w:rPr>
        <w:rFonts w:ascii="Symbol" w:hAnsi="Symbol" w:hint="default"/>
        <w:color w:val="9966FF"/>
      </w:rPr>
    </w:lvl>
    <w:lvl w:ilvl="2">
      <w:start w:val="1"/>
      <w:numFmt w:val="bullet"/>
      <w:lvlText w:val=""/>
      <w:lvlJc w:val="left"/>
      <w:pPr>
        <w:ind w:left="1080" w:hanging="360"/>
      </w:pPr>
      <w:rPr>
        <w:rFonts w:ascii="Symbol" w:hAnsi="Symbol" w:hint="default"/>
        <w:color w:val="9999F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6453204"/>
    <w:multiLevelType w:val="multilevel"/>
    <w:tmpl w:val="F81041F2"/>
    <w:lvl w:ilvl="0">
      <w:start w:val="1"/>
      <w:numFmt w:val="bullet"/>
      <w:lvlText w:val=""/>
      <w:lvlJc w:val="left"/>
      <w:pPr>
        <w:ind w:left="360" w:hanging="360"/>
      </w:pPr>
      <w:rPr>
        <w:rFonts w:ascii="Symbol" w:hAnsi="Symbol" w:hint="default"/>
        <w:color w:val="7030A0"/>
      </w:rPr>
    </w:lvl>
    <w:lvl w:ilvl="1">
      <w:start w:val="1"/>
      <w:numFmt w:val="bullet"/>
      <w:lvlText w:val=""/>
      <w:lvlJc w:val="left"/>
      <w:pPr>
        <w:ind w:left="720" w:hanging="360"/>
      </w:pPr>
      <w:rPr>
        <w:rFonts w:ascii="Symbol" w:hAnsi="Symbol" w:hint="default"/>
        <w:color w:val="9966FF"/>
      </w:rPr>
    </w:lvl>
    <w:lvl w:ilvl="2">
      <w:start w:val="1"/>
      <w:numFmt w:val="bullet"/>
      <w:lvlText w:val=""/>
      <w:lvlJc w:val="left"/>
      <w:pPr>
        <w:ind w:left="1080" w:hanging="360"/>
      </w:pPr>
      <w:rPr>
        <w:rFonts w:ascii="Symbol" w:hAnsi="Symbol" w:hint="default"/>
        <w:color w:val="9999F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671525B"/>
    <w:multiLevelType w:val="multilevel"/>
    <w:tmpl w:val="F81041F2"/>
    <w:lvl w:ilvl="0">
      <w:start w:val="1"/>
      <w:numFmt w:val="bullet"/>
      <w:lvlText w:val=""/>
      <w:lvlJc w:val="left"/>
      <w:pPr>
        <w:ind w:left="360" w:hanging="360"/>
      </w:pPr>
      <w:rPr>
        <w:rFonts w:ascii="Symbol" w:hAnsi="Symbol" w:hint="default"/>
        <w:color w:val="7030A0"/>
      </w:rPr>
    </w:lvl>
    <w:lvl w:ilvl="1">
      <w:start w:val="1"/>
      <w:numFmt w:val="bullet"/>
      <w:lvlText w:val=""/>
      <w:lvlJc w:val="left"/>
      <w:pPr>
        <w:ind w:left="720" w:hanging="360"/>
      </w:pPr>
      <w:rPr>
        <w:rFonts w:ascii="Symbol" w:hAnsi="Symbol" w:hint="default"/>
        <w:color w:val="9966FF"/>
      </w:rPr>
    </w:lvl>
    <w:lvl w:ilvl="2">
      <w:start w:val="1"/>
      <w:numFmt w:val="bullet"/>
      <w:lvlText w:val=""/>
      <w:lvlJc w:val="left"/>
      <w:pPr>
        <w:ind w:left="1080" w:hanging="360"/>
      </w:pPr>
      <w:rPr>
        <w:rFonts w:ascii="Symbol" w:hAnsi="Symbol" w:hint="default"/>
        <w:color w:val="9999F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9B0638C"/>
    <w:multiLevelType w:val="hybridMultilevel"/>
    <w:tmpl w:val="7FCE8B0A"/>
    <w:lvl w:ilvl="0" w:tplc="DD78E464">
      <w:start w:val="1"/>
      <w:numFmt w:val="bullet"/>
      <w:lvlText w:val=""/>
      <w:lvlJc w:val="left"/>
      <w:pPr>
        <w:ind w:left="720" w:hanging="360"/>
      </w:pPr>
      <w:rPr>
        <w:rFonts w:ascii="Symbol" w:hAnsi="Symbol" w:hint="default"/>
        <w:color w:val="7B34B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0E5742D7"/>
    <w:multiLevelType w:val="hybridMultilevel"/>
    <w:tmpl w:val="DE921C6E"/>
    <w:lvl w:ilvl="0" w:tplc="DD78E464">
      <w:start w:val="1"/>
      <w:numFmt w:val="bullet"/>
      <w:lvlText w:val=""/>
      <w:lvlJc w:val="left"/>
      <w:pPr>
        <w:ind w:left="720" w:hanging="360"/>
      </w:pPr>
      <w:rPr>
        <w:rFonts w:ascii="Symbol" w:hAnsi="Symbol" w:hint="default"/>
        <w:color w:val="7B34B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11E0653A"/>
    <w:multiLevelType w:val="multilevel"/>
    <w:tmpl w:val="8C0E8C5E"/>
    <w:lvl w:ilvl="0">
      <w:start w:val="1"/>
      <w:numFmt w:val="decimal"/>
      <w:lvlText w:val="%1."/>
      <w:lvlJc w:val="left"/>
      <w:pPr>
        <w:ind w:left="720" w:hanging="360"/>
      </w:pPr>
      <w:rPr>
        <w:rFonts w:hint="default"/>
        <w:color w:val="7030A0"/>
      </w:rPr>
    </w:lvl>
    <w:lvl w:ilvl="1">
      <w:start w:val="1"/>
      <w:numFmt w:val="lowerLetter"/>
      <w:lvlText w:val="%2."/>
      <w:lvlJc w:val="left"/>
      <w:pPr>
        <w:ind w:left="1440" w:hanging="360"/>
      </w:pPr>
      <w:rPr>
        <w:rFonts w:hint="default"/>
        <w:color w:val="9966FF"/>
      </w:rPr>
    </w:lvl>
    <w:lvl w:ilvl="2">
      <w:start w:val="1"/>
      <w:numFmt w:val="lowerRoman"/>
      <w:lvlText w:val="%3."/>
      <w:lvlJc w:val="right"/>
      <w:pPr>
        <w:ind w:left="2160" w:hanging="180"/>
      </w:pPr>
      <w:rPr>
        <w:rFonts w:hint="default"/>
        <w:color w:val="9999FF"/>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D6C786E"/>
    <w:multiLevelType w:val="multilevel"/>
    <w:tmpl w:val="F81041F2"/>
    <w:lvl w:ilvl="0">
      <w:start w:val="1"/>
      <w:numFmt w:val="bullet"/>
      <w:lvlText w:val=""/>
      <w:lvlJc w:val="left"/>
      <w:pPr>
        <w:ind w:left="360" w:hanging="360"/>
      </w:pPr>
      <w:rPr>
        <w:rFonts w:ascii="Symbol" w:hAnsi="Symbol" w:hint="default"/>
        <w:color w:val="7030A0"/>
      </w:rPr>
    </w:lvl>
    <w:lvl w:ilvl="1">
      <w:start w:val="1"/>
      <w:numFmt w:val="bullet"/>
      <w:lvlText w:val=""/>
      <w:lvlJc w:val="left"/>
      <w:pPr>
        <w:ind w:left="720" w:hanging="360"/>
      </w:pPr>
      <w:rPr>
        <w:rFonts w:ascii="Symbol" w:hAnsi="Symbol" w:hint="default"/>
        <w:color w:val="9966FF"/>
      </w:rPr>
    </w:lvl>
    <w:lvl w:ilvl="2">
      <w:start w:val="1"/>
      <w:numFmt w:val="bullet"/>
      <w:lvlText w:val=""/>
      <w:lvlJc w:val="left"/>
      <w:pPr>
        <w:ind w:left="1080" w:hanging="360"/>
      </w:pPr>
      <w:rPr>
        <w:rFonts w:ascii="Symbol" w:hAnsi="Symbol" w:hint="default"/>
        <w:color w:val="9999F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1F262B73"/>
    <w:multiLevelType w:val="multilevel"/>
    <w:tmpl w:val="F81041F2"/>
    <w:lvl w:ilvl="0">
      <w:start w:val="1"/>
      <w:numFmt w:val="bullet"/>
      <w:lvlText w:val=""/>
      <w:lvlJc w:val="left"/>
      <w:pPr>
        <w:ind w:left="360" w:hanging="360"/>
      </w:pPr>
      <w:rPr>
        <w:rFonts w:ascii="Symbol" w:hAnsi="Symbol" w:hint="default"/>
        <w:color w:val="7030A0"/>
      </w:rPr>
    </w:lvl>
    <w:lvl w:ilvl="1">
      <w:start w:val="1"/>
      <w:numFmt w:val="bullet"/>
      <w:lvlText w:val=""/>
      <w:lvlJc w:val="left"/>
      <w:pPr>
        <w:ind w:left="720" w:hanging="360"/>
      </w:pPr>
      <w:rPr>
        <w:rFonts w:ascii="Symbol" w:hAnsi="Symbol" w:hint="default"/>
        <w:color w:val="9966FF"/>
      </w:rPr>
    </w:lvl>
    <w:lvl w:ilvl="2">
      <w:start w:val="1"/>
      <w:numFmt w:val="bullet"/>
      <w:lvlText w:val=""/>
      <w:lvlJc w:val="left"/>
      <w:pPr>
        <w:ind w:left="1080" w:hanging="360"/>
      </w:pPr>
      <w:rPr>
        <w:rFonts w:ascii="Symbol" w:hAnsi="Symbol" w:hint="default"/>
        <w:color w:val="9999F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1171C5F"/>
    <w:multiLevelType w:val="multilevel"/>
    <w:tmpl w:val="F81041F2"/>
    <w:lvl w:ilvl="0">
      <w:start w:val="1"/>
      <w:numFmt w:val="bullet"/>
      <w:lvlText w:val=""/>
      <w:lvlJc w:val="left"/>
      <w:pPr>
        <w:ind w:left="360" w:hanging="360"/>
      </w:pPr>
      <w:rPr>
        <w:rFonts w:ascii="Symbol" w:hAnsi="Symbol" w:hint="default"/>
        <w:color w:val="7030A0"/>
      </w:rPr>
    </w:lvl>
    <w:lvl w:ilvl="1">
      <w:start w:val="1"/>
      <w:numFmt w:val="bullet"/>
      <w:lvlText w:val=""/>
      <w:lvlJc w:val="left"/>
      <w:pPr>
        <w:ind w:left="720" w:hanging="360"/>
      </w:pPr>
      <w:rPr>
        <w:rFonts w:ascii="Symbol" w:hAnsi="Symbol" w:hint="default"/>
        <w:color w:val="9966FF"/>
      </w:rPr>
    </w:lvl>
    <w:lvl w:ilvl="2">
      <w:start w:val="1"/>
      <w:numFmt w:val="bullet"/>
      <w:lvlText w:val=""/>
      <w:lvlJc w:val="left"/>
      <w:pPr>
        <w:ind w:left="1080" w:hanging="360"/>
      </w:pPr>
      <w:rPr>
        <w:rFonts w:ascii="Symbol" w:hAnsi="Symbol" w:hint="default"/>
        <w:color w:val="9999F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2F26379"/>
    <w:multiLevelType w:val="multilevel"/>
    <w:tmpl w:val="F81041F2"/>
    <w:lvl w:ilvl="0">
      <w:start w:val="1"/>
      <w:numFmt w:val="bullet"/>
      <w:lvlText w:val=""/>
      <w:lvlJc w:val="left"/>
      <w:pPr>
        <w:ind w:left="360" w:hanging="360"/>
      </w:pPr>
      <w:rPr>
        <w:rFonts w:ascii="Symbol" w:hAnsi="Symbol" w:hint="default"/>
        <w:color w:val="7030A0"/>
      </w:rPr>
    </w:lvl>
    <w:lvl w:ilvl="1">
      <w:start w:val="1"/>
      <w:numFmt w:val="bullet"/>
      <w:lvlText w:val=""/>
      <w:lvlJc w:val="left"/>
      <w:pPr>
        <w:ind w:left="720" w:hanging="360"/>
      </w:pPr>
      <w:rPr>
        <w:rFonts w:ascii="Symbol" w:hAnsi="Symbol" w:hint="default"/>
        <w:color w:val="9966FF"/>
      </w:rPr>
    </w:lvl>
    <w:lvl w:ilvl="2">
      <w:start w:val="1"/>
      <w:numFmt w:val="bullet"/>
      <w:lvlText w:val=""/>
      <w:lvlJc w:val="left"/>
      <w:pPr>
        <w:ind w:left="1080" w:hanging="360"/>
      </w:pPr>
      <w:rPr>
        <w:rFonts w:ascii="Symbol" w:hAnsi="Symbol" w:hint="default"/>
        <w:color w:val="9999F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C404B9A"/>
    <w:multiLevelType w:val="multilevel"/>
    <w:tmpl w:val="F81041F2"/>
    <w:lvl w:ilvl="0">
      <w:start w:val="1"/>
      <w:numFmt w:val="bullet"/>
      <w:lvlText w:val=""/>
      <w:lvlJc w:val="left"/>
      <w:pPr>
        <w:ind w:left="360" w:hanging="360"/>
      </w:pPr>
      <w:rPr>
        <w:rFonts w:ascii="Symbol" w:hAnsi="Symbol" w:hint="default"/>
        <w:color w:val="7030A0"/>
      </w:rPr>
    </w:lvl>
    <w:lvl w:ilvl="1">
      <w:start w:val="1"/>
      <w:numFmt w:val="bullet"/>
      <w:lvlText w:val=""/>
      <w:lvlJc w:val="left"/>
      <w:pPr>
        <w:ind w:left="720" w:hanging="360"/>
      </w:pPr>
      <w:rPr>
        <w:rFonts w:ascii="Symbol" w:hAnsi="Symbol" w:hint="default"/>
        <w:color w:val="9966FF"/>
      </w:rPr>
    </w:lvl>
    <w:lvl w:ilvl="2">
      <w:start w:val="1"/>
      <w:numFmt w:val="bullet"/>
      <w:lvlText w:val=""/>
      <w:lvlJc w:val="left"/>
      <w:pPr>
        <w:ind w:left="1080" w:hanging="360"/>
      </w:pPr>
      <w:rPr>
        <w:rFonts w:ascii="Symbol" w:hAnsi="Symbol" w:hint="default"/>
        <w:color w:val="9999F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2F145D74"/>
    <w:multiLevelType w:val="hybridMultilevel"/>
    <w:tmpl w:val="FEBC2326"/>
    <w:lvl w:ilvl="0" w:tplc="DD78E464">
      <w:start w:val="1"/>
      <w:numFmt w:val="bullet"/>
      <w:lvlText w:val=""/>
      <w:lvlJc w:val="left"/>
      <w:pPr>
        <w:ind w:left="720" w:hanging="360"/>
      </w:pPr>
      <w:rPr>
        <w:rFonts w:ascii="Symbol" w:hAnsi="Symbol" w:hint="default"/>
        <w:color w:val="7B34B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1426EEF"/>
    <w:multiLevelType w:val="hybridMultilevel"/>
    <w:tmpl w:val="CCC65BD6"/>
    <w:lvl w:ilvl="0" w:tplc="DD78E464">
      <w:start w:val="1"/>
      <w:numFmt w:val="bullet"/>
      <w:lvlText w:val=""/>
      <w:lvlJc w:val="left"/>
      <w:pPr>
        <w:ind w:left="360" w:hanging="360"/>
      </w:pPr>
      <w:rPr>
        <w:rFonts w:ascii="Symbol" w:hAnsi="Symbol" w:hint="default"/>
        <w:color w:val="7B34B0"/>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3" w15:restartNumberingAfterBreak="0">
    <w:nsid w:val="34BB2CEE"/>
    <w:multiLevelType w:val="hybridMultilevel"/>
    <w:tmpl w:val="BEB234E4"/>
    <w:lvl w:ilvl="0" w:tplc="DD78E464">
      <w:start w:val="1"/>
      <w:numFmt w:val="bullet"/>
      <w:lvlText w:val=""/>
      <w:lvlJc w:val="left"/>
      <w:pPr>
        <w:ind w:left="720" w:hanging="360"/>
      </w:pPr>
      <w:rPr>
        <w:rFonts w:ascii="Symbol" w:hAnsi="Symbol" w:hint="default"/>
        <w:color w:val="7B34B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15:restartNumberingAfterBreak="0">
    <w:nsid w:val="360519B0"/>
    <w:multiLevelType w:val="multilevel"/>
    <w:tmpl w:val="F81041F2"/>
    <w:lvl w:ilvl="0">
      <w:start w:val="1"/>
      <w:numFmt w:val="bullet"/>
      <w:lvlText w:val=""/>
      <w:lvlJc w:val="left"/>
      <w:pPr>
        <w:ind w:left="360" w:hanging="360"/>
      </w:pPr>
      <w:rPr>
        <w:rFonts w:ascii="Symbol" w:hAnsi="Symbol" w:hint="default"/>
        <w:color w:val="7030A0"/>
      </w:rPr>
    </w:lvl>
    <w:lvl w:ilvl="1">
      <w:start w:val="1"/>
      <w:numFmt w:val="bullet"/>
      <w:lvlText w:val=""/>
      <w:lvlJc w:val="left"/>
      <w:pPr>
        <w:ind w:left="720" w:hanging="360"/>
      </w:pPr>
      <w:rPr>
        <w:rFonts w:ascii="Symbol" w:hAnsi="Symbol" w:hint="default"/>
        <w:color w:val="9966FF"/>
      </w:rPr>
    </w:lvl>
    <w:lvl w:ilvl="2">
      <w:start w:val="1"/>
      <w:numFmt w:val="bullet"/>
      <w:lvlText w:val=""/>
      <w:lvlJc w:val="left"/>
      <w:pPr>
        <w:ind w:left="1080" w:hanging="360"/>
      </w:pPr>
      <w:rPr>
        <w:rFonts w:ascii="Symbol" w:hAnsi="Symbol" w:hint="default"/>
        <w:color w:val="9999F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86A6DEC"/>
    <w:multiLevelType w:val="hybridMultilevel"/>
    <w:tmpl w:val="9464598C"/>
    <w:lvl w:ilvl="0" w:tplc="DD78E464">
      <w:start w:val="1"/>
      <w:numFmt w:val="bullet"/>
      <w:lvlText w:val=""/>
      <w:lvlJc w:val="left"/>
      <w:pPr>
        <w:ind w:left="720" w:hanging="360"/>
      </w:pPr>
      <w:rPr>
        <w:rFonts w:ascii="Symbol" w:hAnsi="Symbol" w:hint="default"/>
        <w:color w:val="7B34B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6" w15:restartNumberingAfterBreak="0">
    <w:nsid w:val="3C97261A"/>
    <w:multiLevelType w:val="multilevel"/>
    <w:tmpl w:val="F81041F2"/>
    <w:lvl w:ilvl="0">
      <w:start w:val="1"/>
      <w:numFmt w:val="bullet"/>
      <w:lvlText w:val=""/>
      <w:lvlJc w:val="left"/>
      <w:pPr>
        <w:ind w:left="360" w:hanging="360"/>
      </w:pPr>
      <w:rPr>
        <w:rFonts w:ascii="Symbol" w:hAnsi="Symbol" w:hint="default"/>
        <w:color w:val="7030A0"/>
      </w:rPr>
    </w:lvl>
    <w:lvl w:ilvl="1">
      <w:start w:val="1"/>
      <w:numFmt w:val="bullet"/>
      <w:lvlText w:val=""/>
      <w:lvlJc w:val="left"/>
      <w:pPr>
        <w:ind w:left="720" w:hanging="360"/>
      </w:pPr>
      <w:rPr>
        <w:rFonts w:ascii="Symbol" w:hAnsi="Symbol" w:hint="default"/>
        <w:color w:val="9966FF"/>
      </w:rPr>
    </w:lvl>
    <w:lvl w:ilvl="2">
      <w:start w:val="1"/>
      <w:numFmt w:val="bullet"/>
      <w:lvlText w:val=""/>
      <w:lvlJc w:val="left"/>
      <w:pPr>
        <w:ind w:left="1080" w:hanging="360"/>
      </w:pPr>
      <w:rPr>
        <w:rFonts w:ascii="Symbol" w:hAnsi="Symbol" w:hint="default"/>
        <w:color w:val="9999F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E1C716B"/>
    <w:multiLevelType w:val="multilevel"/>
    <w:tmpl w:val="8C0E8C5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40D6037B"/>
    <w:multiLevelType w:val="multilevel"/>
    <w:tmpl w:val="F81041F2"/>
    <w:lvl w:ilvl="0">
      <w:start w:val="1"/>
      <w:numFmt w:val="bullet"/>
      <w:lvlText w:val=""/>
      <w:lvlJc w:val="left"/>
      <w:pPr>
        <w:ind w:left="360" w:hanging="360"/>
      </w:pPr>
      <w:rPr>
        <w:rFonts w:ascii="Symbol" w:hAnsi="Symbol" w:hint="default"/>
        <w:color w:val="7030A0"/>
      </w:rPr>
    </w:lvl>
    <w:lvl w:ilvl="1">
      <w:start w:val="1"/>
      <w:numFmt w:val="bullet"/>
      <w:lvlText w:val=""/>
      <w:lvlJc w:val="left"/>
      <w:pPr>
        <w:ind w:left="720" w:hanging="360"/>
      </w:pPr>
      <w:rPr>
        <w:rFonts w:ascii="Symbol" w:hAnsi="Symbol" w:hint="default"/>
        <w:color w:val="9966FF"/>
      </w:rPr>
    </w:lvl>
    <w:lvl w:ilvl="2">
      <w:start w:val="1"/>
      <w:numFmt w:val="bullet"/>
      <w:lvlText w:val=""/>
      <w:lvlJc w:val="left"/>
      <w:pPr>
        <w:ind w:left="1080" w:hanging="360"/>
      </w:pPr>
      <w:rPr>
        <w:rFonts w:ascii="Symbol" w:hAnsi="Symbol" w:hint="default"/>
        <w:color w:val="9999F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445079B1"/>
    <w:multiLevelType w:val="hybridMultilevel"/>
    <w:tmpl w:val="AAF27DF4"/>
    <w:lvl w:ilvl="0" w:tplc="DD78E464">
      <w:start w:val="1"/>
      <w:numFmt w:val="bullet"/>
      <w:lvlText w:val=""/>
      <w:lvlJc w:val="left"/>
      <w:pPr>
        <w:ind w:left="720" w:hanging="360"/>
      </w:pPr>
      <w:rPr>
        <w:rFonts w:ascii="Symbol" w:hAnsi="Symbol" w:hint="default"/>
        <w:color w:val="7B34B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45715589"/>
    <w:multiLevelType w:val="multilevel"/>
    <w:tmpl w:val="8C0E8C5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50B44544"/>
    <w:multiLevelType w:val="hybridMultilevel"/>
    <w:tmpl w:val="068A2A96"/>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15:restartNumberingAfterBreak="0">
    <w:nsid w:val="50F639CF"/>
    <w:multiLevelType w:val="hybridMultilevel"/>
    <w:tmpl w:val="E0CA343A"/>
    <w:lvl w:ilvl="0" w:tplc="DD78E464">
      <w:start w:val="1"/>
      <w:numFmt w:val="bullet"/>
      <w:lvlText w:val=""/>
      <w:lvlJc w:val="left"/>
      <w:pPr>
        <w:ind w:left="720" w:hanging="360"/>
      </w:pPr>
      <w:rPr>
        <w:rFonts w:ascii="Symbol" w:hAnsi="Symbol" w:hint="default"/>
        <w:color w:val="7B34B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56D032F7"/>
    <w:multiLevelType w:val="multilevel"/>
    <w:tmpl w:val="F81041F2"/>
    <w:lvl w:ilvl="0">
      <w:start w:val="1"/>
      <w:numFmt w:val="bullet"/>
      <w:lvlText w:val=""/>
      <w:lvlJc w:val="left"/>
      <w:pPr>
        <w:ind w:left="360" w:hanging="360"/>
      </w:pPr>
      <w:rPr>
        <w:rFonts w:ascii="Symbol" w:hAnsi="Symbol" w:hint="default"/>
        <w:color w:val="7030A0"/>
      </w:rPr>
    </w:lvl>
    <w:lvl w:ilvl="1">
      <w:start w:val="1"/>
      <w:numFmt w:val="bullet"/>
      <w:lvlText w:val=""/>
      <w:lvlJc w:val="left"/>
      <w:pPr>
        <w:ind w:left="720" w:hanging="360"/>
      </w:pPr>
      <w:rPr>
        <w:rFonts w:ascii="Symbol" w:hAnsi="Symbol" w:hint="default"/>
        <w:color w:val="9966FF"/>
      </w:rPr>
    </w:lvl>
    <w:lvl w:ilvl="2">
      <w:start w:val="1"/>
      <w:numFmt w:val="bullet"/>
      <w:lvlText w:val=""/>
      <w:lvlJc w:val="left"/>
      <w:pPr>
        <w:ind w:left="1080" w:hanging="360"/>
      </w:pPr>
      <w:rPr>
        <w:rFonts w:ascii="Symbol" w:hAnsi="Symbol" w:hint="default"/>
        <w:color w:val="9999F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70A5BC9"/>
    <w:multiLevelType w:val="multilevel"/>
    <w:tmpl w:val="F81041F2"/>
    <w:lvl w:ilvl="0">
      <w:start w:val="1"/>
      <w:numFmt w:val="bullet"/>
      <w:lvlText w:val=""/>
      <w:lvlJc w:val="left"/>
      <w:pPr>
        <w:ind w:left="360" w:hanging="360"/>
      </w:pPr>
      <w:rPr>
        <w:rFonts w:ascii="Symbol" w:hAnsi="Symbol" w:hint="default"/>
        <w:color w:val="7030A0"/>
      </w:rPr>
    </w:lvl>
    <w:lvl w:ilvl="1">
      <w:start w:val="1"/>
      <w:numFmt w:val="bullet"/>
      <w:lvlText w:val=""/>
      <w:lvlJc w:val="left"/>
      <w:pPr>
        <w:ind w:left="720" w:hanging="360"/>
      </w:pPr>
      <w:rPr>
        <w:rFonts w:ascii="Symbol" w:hAnsi="Symbol" w:hint="default"/>
        <w:color w:val="9966FF"/>
      </w:rPr>
    </w:lvl>
    <w:lvl w:ilvl="2">
      <w:start w:val="1"/>
      <w:numFmt w:val="bullet"/>
      <w:lvlText w:val=""/>
      <w:lvlJc w:val="left"/>
      <w:pPr>
        <w:ind w:left="1080" w:hanging="360"/>
      </w:pPr>
      <w:rPr>
        <w:rFonts w:ascii="Symbol" w:hAnsi="Symbol" w:hint="default"/>
        <w:color w:val="9999F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7CF5BB3"/>
    <w:multiLevelType w:val="multilevel"/>
    <w:tmpl w:val="F81041F2"/>
    <w:lvl w:ilvl="0">
      <w:start w:val="1"/>
      <w:numFmt w:val="bullet"/>
      <w:lvlText w:val=""/>
      <w:lvlJc w:val="left"/>
      <w:pPr>
        <w:ind w:left="360" w:hanging="360"/>
      </w:pPr>
      <w:rPr>
        <w:rFonts w:ascii="Symbol" w:hAnsi="Symbol" w:hint="default"/>
        <w:color w:val="7030A0"/>
      </w:rPr>
    </w:lvl>
    <w:lvl w:ilvl="1">
      <w:start w:val="1"/>
      <w:numFmt w:val="bullet"/>
      <w:lvlText w:val=""/>
      <w:lvlJc w:val="left"/>
      <w:pPr>
        <w:ind w:left="720" w:hanging="360"/>
      </w:pPr>
      <w:rPr>
        <w:rFonts w:ascii="Symbol" w:hAnsi="Symbol" w:hint="default"/>
        <w:color w:val="9966FF"/>
      </w:rPr>
    </w:lvl>
    <w:lvl w:ilvl="2">
      <w:start w:val="1"/>
      <w:numFmt w:val="bullet"/>
      <w:lvlText w:val=""/>
      <w:lvlJc w:val="left"/>
      <w:pPr>
        <w:ind w:left="1080" w:hanging="360"/>
      </w:pPr>
      <w:rPr>
        <w:rFonts w:ascii="Symbol" w:hAnsi="Symbol" w:hint="default"/>
        <w:color w:val="9999F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F6C09EF"/>
    <w:multiLevelType w:val="multilevel"/>
    <w:tmpl w:val="F81041F2"/>
    <w:lvl w:ilvl="0">
      <w:start w:val="1"/>
      <w:numFmt w:val="bullet"/>
      <w:lvlText w:val=""/>
      <w:lvlJc w:val="left"/>
      <w:pPr>
        <w:ind w:left="360" w:hanging="360"/>
      </w:pPr>
      <w:rPr>
        <w:rFonts w:ascii="Symbol" w:hAnsi="Symbol" w:hint="default"/>
        <w:color w:val="7030A0"/>
      </w:rPr>
    </w:lvl>
    <w:lvl w:ilvl="1">
      <w:start w:val="1"/>
      <w:numFmt w:val="bullet"/>
      <w:lvlText w:val=""/>
      <w:lvlJc w:val="left"/>
      <w:pPr>
        <w:ind w:left="720" w:hanging="360"/>
      </w:pPr>
      <w:rPr>
        <w:rFonts w:ascii="Symbol" w:hAnsi="Symbol" w:hint="default"/>
        <w:color w:val="9966FF"/>
      </w:rPr>
    </w:lvl>
    <w:lvl w:ilvl="2">
      <w:start w:val="1"/>
      <w:numFmt w:val="bullet"/>
      <w:lvlText w:val=""/>
      <w:lvlJc w:val="left"/>
      <w:pPr>
        <w:ind w:left="1080" w:hanging="360"/>
      </w:pPr>
      <w:rPr>
        <w:rFonts w:ascii="Symbol" w:hAnsi="Symbol" w:hint="default"/>
        <w:color w:val="9999F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17510B1"/>
    <w:multiLevelType w:val="multilevel"/>
    <w:tmpl w:val="F81041F2"/>
    <w:lvl w:ilvl="0">
      <w:start w:val="1"/>
      <w:numFmt w:val="bullet"/>
      <w:lvlText w:val=""/>
      <w:lvlJc w:val="left"/>
      <w:pPr>
        <w:ind w:left="360" w:hanging="360"/>
      </w:pPr>
      <w:rPr>
        <w:rFonts w:ascii="Symbol" w:hAnsi="Symbol" w:hint="default"/>
        <w:color w:val="7030A0"/>
      </w:rPr>
    </w:lvl>
    <w:lvl w:ilvl="1">
      <w:start w:val="1"/>
      <w:numFmt w:val="bullet"/>
      <w:lvlText w:val=""/>
      <w:lvlJc w:val="left"/>
      <w:pPr>
        <w:ind w:left="720" w:hanging="360"/>
      </w:pPr>
      <w:rPr>
        <w:rFonts w:ascii="Symbol" w:hAnsi="Symbol" w:hint="default"/>
        <w:color w:val="9966FF"/>
      </w:rPr>
    </w:lvl>
    <w:lvl w:ilvl="2">
      <w:start w:val="1"/>
      <w:numFmt w:val="bullet"/>
      <w:lvlText w:val=""/>
      <w:lvlJc w:val="left"/>
      <w:pPr>
        <w:ind w:left="1080" w:hanging="360"/>
      </w:pPr>
      <w:rPr>
        <w:rFonts w:ascii="Symbol" w:hAnsi="Symbol" w:hint="default"/>
        <w:color w:val="9999F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1F54A52"/>
    <w:multiLevelType w:val="multilevel"/>
    <w:tmpl w:val="F81041F2"/>
    <w:lvl w:ilvl="0">
      <w:start w:val="1"/>
      <w:numFmt w:val="bullet"/>
      <w:lvlText w:val=""/>
      <w:lvlJc w:val="left"/>
      <w:pPr>
        <w:ind w:left="360" w:hanging="360"/>
      </w:pPr>
      <w:rPr>
        <w:rFonts w:ascii="Symbol" w:hAnsi="Symbol" w:hint="default"/>
        <w:color w:val="7030A0"/>
      </w:rPr>
    </w:lvl>
    <w:lvl w:ilvl="1">
      <w:start w:val="1"/>
      <w:numFmt w:val="bullet"/>
      <w:lvlText w:val=""/>
      <w:lvlJc w:val="left"/>
      <w:pPr>
        <w:ind w:left="720" w:hanging="360"/>
      </w:pPr>
      <w:rPr>
        <w:rFonts w:ascii="Symbol" w:hAnsi="Symbol" w:hint="default"/>
        <w:color w:val="9966FF"/>
      </w:rPr>
    </w:lvl>
    <w:lvl w:ilvl="2">
      <w:start w:val="1"/>
      <w:numFmt w:val="bullet"/>
      <w:lvlText w:val=""/>
      <w:lvlJc w:val="left"/>
      <w:pPr>
        <w:ind w:left="1080" w:hanging="360"/>
      </w:pPr>
      <w:rPr>
        <w:rFonts w:ascii="Symbol" w:hAnsi="Symbol" w:hint="default"/>
        <w:color w:val="9999F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62F822A5"/>
    <w:multiLevelType w:val="hybridMultilevel"/>
    <w:tmpl w:val="75D845AC"/>
    <w:lvl w:ilvl="0" w:tplc="DD78E464">
      <w:start w:val="1"/>
      <w:numFmt w:val="bullet"/>
      <w:lvlText w:val=""/>
      <w:lvlJc w:val="left"/>
      <w:pPr>
        <w:ind w:left="720" w:hanging="360"/>
      </w:pPr>
      <w:rPr>
        <w:rFonts w:ascii="Symbol" w:hAnsi="Symbol" w:hint="default"/>
        <w:color w:val="7B34B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0" w15:restartNumberingAfterBreak="0">
    <w:nsid w:val="6FCD637C"/>
    <w:multiLevelType w:val="hybridMultilevel"/>
    <w:tmpl w:val="97A2C768"/>
    <w:lvl w:ilvl="0" w:tplc="DD78E464">
      <w:start w:val="1"/>
      <w:numFmt w:val="bullet"/>
      <w:lvlText w:val=""/>
      <w:lvlJc w:val="left"/>
      <w:pPr>
        <w:ind w:left="720" w:hanging="360"/>
      </w:pPr>
      <w:rPr>
        <w:rFonts w:ascii="Symbol" w:hAnsi="Symbol" w:hint="default"/>
        <w:color w:val="7B34B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15:restartNumberingAfterBreak="0">
    <w:nsid w:val="70012643"/>
    <w:multiLevelType w:val="multilevel"/>
    <w:tmpl w:val="F81041F2"/>
    <w:lvl w:ilvl="0">
      <w:start w:val="1"/>
      <w:numFmt w:val="bullet"/>
      <w:lvlText w:val=""/>
      <w:lvlJc w:val="left"/>
      <w:pPr>
        <w:ind w:left="360" w:hanging="360"/>
      </w:pPr>
      <w:rPr>
        <w:rFonts w:ascii="Symbol" w:hAnsi="Symbol" w:hint="default"/>
        <w:color w:val="7030A0"/>
      </w:rPr>
    </w:lvl>
    <w:lvl w:ilvl="1">
      <w:start w:val="1"/>
      <w:numFmt w:val="bullet"/>
      <w:lvlText w:val=""/>
      <w:lvlJc w:val="left"/>
      <w:pPr>
        <w:ind w:left="720" w:hanging="360"/>
      </w:pPr>
      <w:rPr>
        <w:rFonts w:ascii="Symbol" w:hAnsi="Symbol" w:hint="default"/>
        <w:color w:val="9966FF"/>
      </w:rPr>
    </w:lvl>
    <w:lvl w:ilvl="2">
      <w:start w:val="1"/>
      <w:numFmt w:val="bullet"/>
      <w:lvlText w:val=""/>
      <w:lvlJc w:val="left"/>
      <w:pPr>
        <w:ind w:left="1080" w:hanging="360"/>
      </w:pPr>
      <w:rPr>
        <w:rFonts w:ascii="Symbol" w:hAnsi="Symbol" w:hint="default"/>
        <w:color w:val="9999F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743A36A4"/>
    <w:multiLevelType w:val="hybridMultilevel"/>
    <w:tmpl w:val="BC0CB316"/>
    <w:lvl w:ilvl="0" w:tplc="DD78E464">
      <w:start w:val="1"/>
      <w:numFmt w:val="bullet"/>
      <w:lvlText w:val=""/>
      <w:lvlJc w:val="left"/>
      <w:pPr>
        <w:ind w:left="720" w:hanging="360"/>
      </w:pPr>
      <w:rPr>
        <w:rFonts w:ascii="Symbol" w:hAnsi="Symbol" w:hint="default"/>
        <w:color w:val="7B34B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 w15:restartNumberingAfterBreak="0">
    <w:nsid w:val="7BE971C3"/>
    <w:multiLevelType w:val="multilevel"/>
    <w:tmpl w:val="F81041F2"/>
    <w:lvl w:ilvl="0">
      <w:start w:val="1"/>
      <w:numFmt w:val="bullet"/>
      <w:lvlText w:val=""/>
      <w:lvlJc w:val="left"/>
      <w:pPr>
        <w:ind w:left="360" w:hanging="360"/>
      </w:pPr>
      <w:rPr>
        <w:rFonts w:ascii="Symbol" w:hAnsi="Symbol" w:hint="default"/>
        <w:color w:val="7030A0"/>
      </w:rPr>
    </w:lvl>
    <w:lvl w:ilvl="1">
      <w:start w:val="1"/>
      <w:numFmt w:val="bullet"/>
      <w:lvlText w:val=""/>
      <w:lvlJc w:val="left"/>
      <w:pPr>
        <w:ind w:left="720" w:hanging="360"/>
      </w:pPr>
      <w:rPr>
        <w:rFonts w:ascii="Symbol" w:hAnsi="Symbol" w:hint="default"/>
        <w:color w:val="9966FF"/>
      </w:rPr>
    </w:lvl>
    <w:lvl w:ilvl="2">
      <w:start w:val="1"/>
      <w:numFmt w:val="bullet"/>
      <w:lvlText w:val=""/>
      <w:lvlJc w:val="left"/>
      <w:pPr>
        <w:ind w:left="1080" w:hanging="360"/>
      </w:pPr>
      <w:rPr>
        <w:rFonts w:ascii="Symbol" w:hAnsi="Symbol" w:hint="default"/>
        <w:color w:val="9999F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7C7F63C4"/>
    <w:multiLevelType w:val="hybridMultilevel"/>
    <w:tmpl w:val="453EE792"/>
    <w:lvl w:ilvl="0" w:tplc="DD78E464">
      <w:start w:val="1"/>
      <w:numFmt w:val="bullet"/>
      <w:lvlText w:val=""/>
      <w:lvlJc w:val="left"/>
      <w:pPr>
        <w:ind w:left="720" w:hanging="360"/>
      </w:pPr>
      <w:rPr>
        <w:rFonts w:ascii="Symbol" w:hAnsi="Symbol" w:hint="default"/>
        <w:color w:val="7B34B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15:restartNumberingAfterBreak="0">
    <w:nsid w:val="7E7F2023"/>
    <w:multiLevelType w:val="multilevel"/>
    <w:tmpl w:val="F81041F2"/>
    <w:lvl w:ilvl="0">
      <w:start w:val="1"/>
      <w:numFmt w:val="bullet"/>
      <w:lvlText w:val=""/>
      <w:lvlJc w:val="left"/>
      <w:pPr>
        <w:ind w:left="360" w:hanging="360"/>
      </w:pPr>
      <w:rPr>
        <w:rFonts w:ascii="Symbol" w:hAnsi="Symbol" w:hint="default"/>
        <w:color w:val="7030A0"/>
      </w:rPr>
    </w:lvl>
    <w:lvl w:ilvl="1">
      <w:start w:val="1"/>
      <w:numFmt w:val="bullet"/>
      <w:lvlText w:val=""/>
      <w:lvlJc w:val="left"/>
      <w:pPr>
        <w:ind w:left="720" w:hanging="360"/>
      </w:pPr>
      <w:rPr>
        <w:rFonts w:ascii="Symbol" w:hAnsi="Symbol" w:hint="default"/>
        <w:color w:val="9966FF"/>
      </w:rPr>
    </w:lvl>
    <w:lvl w:ilvl="2">
      <w:start w:val="1"/>
      <w:numFmt w:val="bullet"/>
      <w:lvlText w:val=""/>
      <w:lvlJc w:val="left"/>
      <w:pPr>
        <w:ind w:left="1080" w:hanging="360"/>
      </w:pPr>
      <w:rPr>
        <w:rFonts w:ascii="Symbol" w:hAnsi="Symbol" w:hint="default"/>
        <w:color w:val="9999F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FF24E69"/>
    <w:multiLevelType w:val="hybridMultilevel"/>
    <w:tmpl w:val="B3A07A88"/>
    <w:lvl w:ilvl="0" w:tplc="DD78E464">
      <w:start w:val="1"/>
      <w:numFmt w:val="bullet"/>
      <w:lvlText w:val=""/>
      <w:lvlJc w:val="left"/>
      <w:pPr>
        <w:ind w:left="720" w:hanging="360"/>
      </w:pPr>
      <w:rPr>
        <w:rFonts w:ascii="Symbol" w:hAnsi="Symbol" w:hint="default"/>
        <w:color w:val="7B34B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32"/>
  </w:num>
  <w:num w:numId="2">
    <w:abstractNumId w:val="13"/>
  </w:num>
  <w:num w:numId="3">
    <w:abstractNumId w:val="11"/>
  </w:num>
  <w:num w:numId="4">
    <w:abstractNumId w:val="4"/>
  </w:num>
  <w:num w:numId="5">
    <w:abstractNumId w:val="3"/>
  </w:num>
  <w:num w:numId="6">
    <w:abstractNumId w:val="34"/>
  </w:num>
  <w:num w:numId="7">
    <w:abstractNumId w:val="21"/>
  </w:num>
  <w:num w:numId="8">
    <w:abstractNumId w:val="17"/>
  </w:num>
  <w:num w:numId="9">
    <w:abstractNumId w:val="36"/>
  </w:num>
  <w:num w:numId="10">
    <w:abstractNumId w:val="19"/>
  </w:num>
  <w:num w:numId="11">
    <w:abstractNumId w:val="29"/>
  </w:num>
  <w:num w:numId="12">
    <w:abstractNumId w:val="22"/>
  </w:num>
  <w:num w:numId="13">
    <w:abstractNumId w:val="30"/>
  </w:num>
  <w:num w:numId="14">
    <w:abstractNumId w:val="15"/>
  </w:num>
  <w:num w:numId="15">
    <w:abstractNumId w:val="12"/>
  </w:num>
  <w:num w:numId="16">
    <w:abstractNumId w:val="14"/>
  </w:num>
  <w:num w:numId="17">
    <w:abstractNumId w:val="24"/>
  </w:num>
  <w:num w:numId="18">
    <w:abstractNumId w:val="31"/>
  </w:num>
  <w:num w:numId="19">
    <w:abstractNumId w:val="9"/>
  </w:num>
  <w:num w:numId="20">
    <w:abstractNumId w:val="25"/>
  </w:num>
  <w:num w:numId="21">
    <w:abstractNumId w:val="16"/>
  </w:num>
  <w:num w:numId="22">
    <w:abstractNumId w:val="0"/>
  </w:num>
  <w:num w:numId="23">
    <w:abstractNumId w:val="20"/>
  </w:num>
  <w:num w:numId="24">
    <w:abstractNumId w:val="7"/>
  </w:num>
  <w:num w:numId="25">
    <w:abstractNumId w:val="2"/>
  </w:num>
  <w:num w:numId="26">
    <w:abstractNumId w:val="26"/>
  </w:num>
  <w:num w:numId="27">
    <w:abstractNumId w:val="18"/>
  </w:num>
  <w:num w:numId="28">
    <w:abstractNumId w:val="10"/>
  </w:num>
  <w:num w:numId="29">
    <w:abstractNumId w:val="5"/>
  </w:num>
  <w:num w:numId="30">
    <w:abstractNumId w:val="27"/>
  </w:num>
  <w:num w:numId="31">
    <w:abstractNumId w:val="23"/>
  </w:num>
  <w:num w:numId="32">
    <w:abstractNumId w:val="33"/>
  </w:num>
  <w:num w:numId="33">
    <w:abstractNumId w:val="6"/>
  </w:num>
  <w:num w:numId="34">
    <w:abstractNumId w:val="28"/>
  </w:num>
  <w:num w:numId="35">
    <w:abstractNumId w:val="8"/>
  </w:num>
  <w:num w:numId="36">
    <w:abstractNumId w:val="35"/>
  </w:num>
  <w:num w:numId="37">
    <w:abstractNumId w:val="1"/>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esh">
    <w15:presenceInfo w15:providerId="Windows Live" w15:userId="14b655f73cbc1728"/>
  </w15:person>
  <w15:person w15:author="Nesh Rachidi">
    <w15:presenceInfo w15:providerId="Windows Live" w15:userId="14b655f73cbc1728"/>
  </w15:person>
</w15:people>
</file>

<file path=word/recipientData.xml><?xml version="1.0" encoding="utf-8"?>
<wne:recipi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e:recipientData>
    <wne:active wne:val="0"/>
    <wne:hash wne:val="3407921"/>
  </wne:recipientData>
  <wne:recipientData>
    <wne:active wne:val="0"/>
    <wne:hash wne:val="53"/>
  </wne:recipientData>
  <wne:recipientData>
    <wne:active wne:val="0"/>
    <wne:hash wne:val="3145777"/>
  </wne:recipientData>
  <wne:recipientData>
    <wne:active wne:val="0"/>
    <wne:hash wne:val="49"/>
  </wne:recipientData>
  <wne:recipientData>
    <wne:active wne:val="0"/>
    <wne:hash wne:val="54"/>
  </wne:recipientData>
  <wne:recipientData>
    <wne:active wne:val="0"/>
    <wne:hash wne:val="3211313"/>
  </wne:recipientData>
  <wne:recipientData>
    <wne:active wne:val="0"/>
    <wne:hash wne:val="56"/>
  </wne:recipientData>
  <wne:recipientData>
    <wne:active wne:val="0"/>
    <wne:hash wne:val="57"/>
  </wne:recipientData>
  <wne:recipientData>
    <wne:active wne:val="0"/>
    <wne:hash wne:val="52"/>
  </wne:recipientData>
  <wne:recipientData>
    <wne:active wne:val="0"/>
    <wne:hash wne:val="3604529"/>
  </wne:recipientData>
  <wne:recipientData>
    <wne:active wne:val="0"/>
    <wne:hash wne:val="3473457"/>
  </wne:recipientData>
  <wne:recipientData>
    <wne:active wne:val="0"/>
    <wne:hash wne:val="50"/>
  </wne:recipientData>
  <wne:recipientData>
    <wne:active wne:val="0"/>
    <wne:hash wne:val="51"/>
  </wne:recipientData>
  <wne:recipientData>
    <wne:active wne:val="0"/>
    <wne:hash wne:val="3342385"/>
  </wne:recipientData>
  <wne:recipientData>
    <wne:active wne:val="0"/>
    <wne:hash wne:val="3538993"/>
  </wne:recipientData>
  <wne:recipientData>
    <wne:active wne:val="0"/>
    <wne:hash wne:val="55"/>
  </wne:recipientData>
  <wne:recipientData>
    <wne:active wne:val="0"/>
    <wne:hash wne:val="3276849"/>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Data>
    <wne:active wne:val="1"/>
  </wne:recipientData>
</wne:recipie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isplayBackgroundShape/>
  <w:mailMerge>
    <w:mainDocumentType w:val="formLetters"/>
    <w:linkToQuery/>
    <w:dataType w:val="native"/>
    <w:connectString w:val="Provider=Microsoft.ACE.OLEDB.12.0;User ID=Admin;Data Source=D:\CAT\PAT (gr12)\Rachidi Nesh 12F PAT\Phase 2\Usage_ Solutions and Benefits to smart technologies(Recepient List).xlsx;Mode=Read;Extended Properties=&quot;HDR=YES;IMEX=1;&quot;;Jet OLEDB:System database=&quot;&quot;;Jet OLEDB:Registry Path=&quot;&quot;;Jet OLEDB:Engine Type=37;Jet OLEDB:Database Locking Mode=0;Jet OLEDB:Global Partial Bulk Ops=2;Jet OLEDB:Global Bulk Transactions=1;Jet OLEDB:New Database Password=&quot;&quot;;Jet OLEDB:Create System Database=False;Jet OLEDB:Encrypt Database=False;Jet OLEDB:Don't Copy Locale on Compact=False;Jet OLEDB:Compact Without Replica Repair=False;Jet OLEDB:SFP=False;Jet OLEDB:Support Complex Data=False;Jet OLEDB:Bypass UserInfo Validation=False;Jet OLEDB:Limited DB Caching=False;Jet OLEDB:Bypass ChoiceField Validation=False"/>
    <w:query w:val="SELECT * FROM `'Usage, Solutions and Benefits t$'`"/>
    <w:viewMergedData/>
    <w:odso>
      <w:udl w:val="Provider=Microsoft.ACE.OLEDB.12.0;User ID=Admin;Data Source=D:\CAT\PAT (gr12)\Rachidi Nesh 12F PAT\Phase 2\Usage_ Solutions and Benefits to smart technologies(Recepient List).xlsx;Mode=Read;Extended Properties=&quot;HDR=YES;IMEX=1;&quot;;Jet OLEDB:System database=&quot;&quot;;Jet OLEDB:Registry Path=&quot;&quot;;Jet OLEDB:Engine Type=37;Jet OLEDB:Database Locking Mode=0;Jet OLEDB:Global Partial Bulk Ops=2;Jet OLEDB:Global Bulk Transactions=1;Jet OLEDB:New Database Password=&quot;&quot;;Jet OLEDB:Create System Database=False;Jet OLEDB:Encrypt Database=False;Jet OLEDB:Don't Copy Locale on Compact=False;Jet OLEDB:Compact Without Replica Repair=False;Jet OLEDB:SFP=False;Jet OLEDB:Support Complex Data=False;Jet OLEDB:Bypass UserInfo Validation=False;Jet OLEDB:Limited DB Caching=False;Jet OLEDB:Bypass ChoiceField Validation=False"/>
      <w:table w:val="'Usage, Solutions and Benefits t$'"/>
      <w:src r:id="rId1"/>
      <w:colDelim w:val="9"/>
      <w:type w:val="database"/>
      <w:fHdr/>
      <w:fieldMapData>
        <w:type w:val="dbColumn"/>
        <w:name w:val="ID"/>
        <w:mappedName w:val="Unique Identifier"/>
        <w:column w:val="0"/>
        <w:lid w:val="en-ZA"/>
      </w:fieldMapData>
      <w:fieldMapData>
        <w:column w:val="0"/>
        <w:lid w:val="en-ZA"/>
      </w:fieldMapData>
      <w:fieldMapData>
        <w:column w:val="0"/>
        <w:lid w:val="en-ZA"/>
      </w:fieldMapData>
      <w:fieldMapData>
        <w:column w:val="0"/>
        <w:lid w:val="en-ZA"/>
      </w:fieldMapData>
      <w:fieldMapData>
        <w:type w:val="dbColumn"/>
        <w:name w:val="Name"/>
        <w:mappedName w:val="Last Name"/>
        <w:column w:val="1"/>
        <w:lid w:val="en-ZA"/>
      </w:fieldMapData>
      <w:fieldMapData>
        <w:column w:val="0"/>
        <w:lid w:val="en-ZA"/>
      </w:fieldMapData>
      <w:fieldMapData>
        <w:column w:val="0"/>
        <w:lid w:val="en-ZA"/>
      </w:fieldMapData>
      <w:fieldMapData>
        <w:column w:val="0"/>
        <w:lid w:val="en-ZA"/>
      </w:fieldMapData>
      <w:fieldMapData>
        <w:column w:val="0"/>
        <w:lid w:val="en-ZA"/>
      </w:fieldMapData>
      <w:fieldMapData>
        <w:column w:val="0"/>
        <w:lid w:val="en-ZA"/>
      </w:fieldMapData>
      <w:fieldMapData>
        <w:column w:val="0"/>
        <w:lid w:val="en-ZA"/>
      </w:fieldMapData>
      <w:fieldMapData>
        <w:column w:val="0"/>
        <w:lid w:val="en-ZA"/>
      </w:fieldMapData>
      <w:fieldMapData>
        <w:column w:val="0"/>
        <w:lid w:val="en-ZA"/>
      </w:fieldMapData>
      <w:fieldMapData>
        <w:column w:val="0"/>
        <w:lid w:val="en-ZA"/>
      </w:fieldMapData>
      <w:fieldMapData>
        <w:column w:val="0"/>
        <w:lid w:val="en-ZA"/>
      </w:fieldMapData>
      <w:fieldMapData>
        <w:column w:val="0"/>
        <w:lid w:val="en-ZA"/>
      </w:fieldMapData>
      <w:fieldMapData>
        <w:column w:val="0"/>
        <w:lid w:val="en-ZA"/>
      </w:fieldMapData>
      <w:fieldMapData>
        <w:column w:val="0"/>
        <w:lid w:val="en-ZA"/>
      </w:fieldMapData>
      <w:fieldMapData>
        <w:column w:val="0"/>
        <w:lid w:val="en-ZA"/>
      </w:fieldMapData>
      <w:fieldMapData>
        <w:column w:val="0"/>
        <w:lid w:val="en-ZA"/>
      </w:fieldMapData>
      <w:fieldMapData>
        <w:column w:val="0"/>
        <w:lid w:val="en-ZA"/>
      </w:fieldMapData>
      <w:fieldMapData>
        <w:column w:val="0"/>
        <w:lid w:val="en-ZA"/>
      </w:fieldMapData>
      <w:fieldMapData>
        <w:column w:val="0"/>
        <w:lid w:val="en-ZA"/>
      </w:fieldMapData>
      <w:fieldMapData>
        <w:column w:val="0"/>
        <w:lid w:val="en-ZA"/>
      </w:fieldMapData>
      <w:fieldMapData>
        <w:column w:val="0"/>
        <w:lid w:val="en-ZA"/>
      </w:fieldMapData>
      <w:fieldMapData>
        <w:column w:val="0"/>
        <w:lid w:val="en-ZA"/>
      </w:fieldMapData>
      <w:fieldMapData>
        <w:column w:val="0"/>
        <w:lid w:val="en-ZA"/>
      </w:fieldMapData>
      <w:fieldMapData>
        <w:column w:val="0"/>
        <w:lid w:val="en-ZA"/>
      </w:fieldMapData>
      <w:fieldMapData>
        <w:column w:val="0"/>
        <w:lid w:val="en-ZA"/>
      </w:fieldMapData>
      <w:fieldMapData>
        <w:column w:val="0"/>
        <w:lid w:val="en-ZA"/>
      </w:fieldMapData>
      <w:recipientData r:id="rId2"/>
    </w:odso>
  </w:mailMerge>
  <w:defaultTabStop w:val="720"/>
  <w:drawingGridHorizontalSpacing w:val="110"/>
  <w:displayHorizontalDrawingGridEvery w:val="2"/>
  <w:displayVerticalDrawingGridEvery w:val="2"/>
  <w:characterSpacingControl w:val="doNotCompress"/>
  <w:hdrShapeDefaults>
    <o:shapedefaults v:ext="edit" spidmax="40961">
      <o:colormru v:ext="edit" colors="#ccf,#c9f,#99f,#96f"/>
      <o:colormenu v:ext="edit" fillcolor="#cc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725"/>
    <w:rsid w:val="00017B38"/>
    <w:rsid w:val="00036729"/>
    <w:rsid w:val="00036CC3"/>
    <w:rsid w:val="00054BE3"/>
    <w:rsid w:val="000577B9"/>
    <w:rsid w:val="000602BF"/>
    <w:rsid w:val="000771C5"/>
    <w:rsid w:val="0008120B"/>
    <w:rsid w:val="00081A19"/>
    <w:rsid w:val="000854F7"/>
    <w:rsid w:val="00093777"/>
    <w:rsid w:val="000A3D18"/>
    <w:rsid w:val="000B1F76"/>
    <w:rsid w:val="000B22A8"/>
    <w:rsid w:val="000C4652"/>
    <w:rsid w:val="000C6BFB"/>
    <w:rsid w:val="000E2185"/>
    <w:rsid w:val="000E4EE5"/>
    <w:rsid w:val="000F2380"/>
    <w:rsid w:val="000F442F"/>
    <w:rsid w:val="00103A99"/>
    <w:rsid w:val="001048EA"/>
    <w:rsid w:val="001116CD"/>
    <w:rsid w:val="00123B8C"/>
    <w:rsid w:val="00136352"/>
    <w:rsid w:val="00140A97"/>
    <w:rsid w:val="00141462"/>
    <w:rsid w:val="0014432B"/>
    <w:rsid w:val="00145876"/>
    <w:rsid w:val="00157043"/>
    <w:rsid w:val="001709DB"/>
    <w:rsid w:val="0017787A"/>
    <w:rsid w:val="00182B61"/>
    <w:rsid w:val="001937C1"/>
    <w:rsid w:val="001A2F6A"/>
    <w:rsid w:val="001E272E"/>
    <w:rsid w:val="001E43D4"/>
    <w:rsid w:val="001E4B7F"/>
    <w:rsid w:val="001F18F4"/>
    <w:rsid w:val="001F6244"/>
    <w:rsid w:val="00211907"/>
    <w:rsid w:val="00211993"/>
    <w:rsid w:val="002154A9"/>
    <w:rsid w:val="002167BA"/>
    <w:rsid w:val="00220EEF"/>
    <w:rsid w:val="002363DA"/>
    <w:rsid w:val="00241B53"/>
    <w:rsid w:val="00267FC4"/>
    <w:rsid w:val="00273C7E"/>
    <w:rsid w:val="002752A0"/>
    <w:rsid w:val="0027652B"/>
    <w:rsid w:val="002B6A99"/>
    <w:rsid w:val="002C027A"/>
    <w:rsid w:val="002D0BE3"/>
    <w:rsid w:val="002D6D7B"/>
    <w:rsid w:val="002E3060"/>
    <w:rsid w:val="002F1BC7"/>
    <w:rsid w:val="002F3DA3"/>
    <w:rsid w:val="003076F8"/>
    <w:rsid w:val="0031344E"/>
    <w:rsid w:val="00321437"/>
    <w:rsid w:val="00330340"/>
    <w:rsid w:val="003529C8"/>
    <w:rsid w:val="00370932"/>
    <w:rsid w:val="00374B6C"/>
    <w:rsid w:val="003A57B8"/>
    <w:rsid w:val="003B4FC9"/>
    <w:rsid w:val="003C3A64"/>
    <w:rsid w:val="003C6388"/>
    <w:rsid w:val="003C6D01"/>
    <w:rsid w:val="003D060E"/>
    <w:rsid w:val="003F50BB"/>
    <w:rsid w:val="00406FC1"/>
    <w:rsid w:val="00440573"/>
    <w:rsid w:val="004461C7"/>
    <w:rsid w:val="0044726B"/>
    <w:rsid w:val="00461859"/>
    <w:rsid w:val="00493085"/>
    <w:rsid w:val="00495672"/>
    <w:rsid w:val="004A138C"/>
    <w:rsid w:val="004A2D13"/>
    <w:rsid w:val="004B10B1"/>
    <w:rsid w:val="004B11A4"/>
    <w:rsid w:val="004C6DE9"/>
    <w:rsid w:val="004C7E10"/>
    <w:rsid w:val="004E2CB0"/>
    <w:rsid w:val="004E55A0"/>
    <w:rsid w:val="00513304"/>
    <w:rsid w:val="00517F96"/>
    <w:rsid w:val="0053210E"/>
    <w:rsid w:val="00536827"/>
    <w:rsid w:val="00537D19"/>
    <w:rsid w:val="005665C4"/>
    <w:rsid w:val="005701B2"/>
    <w:rsid w:val="00581702"/>
    <w:rsid w:val="0058360E"/>
    <w:rsid w:val="00592AC6"/>
    <w:rsid w:val="005A251A"/>
    <w:rsid w:val="005C2E37"/>
    <w:rsid w:val="005D26CD"/>
    <w:rsid w:val="005E0B20"/>
    <w:rsid w:val="005F6455"/>
    <w:rsid w:val="006077A0"/>
    <w:rsid w:val="00610FB6"/>
    <w:rsid w:val="00611B3E"/>
    <w:rsid w:val="00625758"/>
    <w:rsid w:val="006341B8"/>
    <w:rsid w:val="00644D4A"/>
    <w:rsid w:val="00651F1C"/>
    <w:rsid w:val="0065285F"/>
    <w:rsid w:val="0065332F"/>
    <w:rsid w:val="0065378A"/>
    <w:rsid w:val="00661191"/>
    <w:rsid w:val="00670219"/>
    <w:rsid w:val="00680F24"/>
    <w:rsid w:val="00681EA5"/>
    <w:rsid w:val="00681FD5"/>
    <w:rsid w:val="006B79E9"/>
    <w:rsid w:val="006D0E3A"/>
    <w:rsid w:val="006E3A45"/>
    <w:rsid w:val="006E5C62"/>
    <w:rsid w:val="006F22D2"/>
    <w:rsid w:val="006F7DE4"/>
    <w:rsid w:val="0070074F"/>
    <w:rsid w:val="00704206"/>
    <w:rsid w:val="007164A2"/>
    <w:rsid w:val="00731431"/>
    <w:rsid w:val="007368FA"/>
    <w:rsid w:val="007610D6"/>
    <w:rsid w:val="007843A4"/>
    <w:rsid w:val="00794ED2"/>
    <w:rsid w:val="007B265F"/>
    <w:rsid w:val="007B5E7B"/>
    <w:rsid w:val="007C68BB"/>
    <w:rsid w:val="007D1619"/>
    <w:rsid w:val="007F6378"/>
    <w:rsid w:val="008014DE"/>
    <w:rsid w:val="00815934"/>
    <w:rsid w:val="00835D62"/>
    <w:rsid w:val="008419A5"/>
    <w:rsid w:val="00843830"/>
    <w:rsid w:val="00846A84"/>
    <w:rsid w:val="00850A67"/>
    <w:rsid w:val="00863FE7"/>
    <w:rsid w:val="00864B22"/>
    <w:rsid w:val="00872332"/>
    <w:rsid w:val="00873E35"/>
    <w:rsid w:val="008748BE"/>
    <w:rsid w:val="00876F37"/>
    <w:rsid w:val="008844E8"/>
    <w:rsid w:val="0089042F"/>
    <w:rsid w:val="0089194D"/>
    <w:rsid w:val="00894165"/>
    <w:rsid w:val="008A31BE"/>
    <w:rsid w:val="008B3F28"/>
    <w:rsid w:val="008C031B"/>
    <w:rsid w:val="008C3F0B"/>
    <w:rsid w:val="008C4CF3"/>
    <w:rsid w:val="008D2A7E"/>
    <w:rsid w:val="008D43D2"/>
    <w:rsid w:val="008E6D9D"/>
    <w:rsid w:val="008F2765"/>
    <w:rsid w:val="00903058"/>
    <w:rsid w:val="009067D5"/>
    <w:rsid w:val="0090734A"/>
    <w:rsid w:val="00912437"/>
    <w:rsid w:val="009164F8"/>
    <w:rsid w:val="00916E34"/>
    <w:rsid w:val="0092013F"/>
    <w:rsid w:val="00927518"/>
    <w:rsid w:val="00946092"/>
    <w:rsid w:val="00951FE9"/>
    <w:rsid w:val="009723EB"/>
    <w:rsid w:val="009746CB"/>
    <w:rsid w:val="00985EE8"/>
    <w:rsid w:val="009A65FE"/>
    <w:rsid w:val="009B41E0"/>
    <w:rsid w:val="009C3BC7"/>
    <w:rsid w:val="009C695E"/>
    <w:rsid w:val="009D68FC"/>
    <w:rsid w:val="00A00B00"/>
    <w:rsid w:val="00A12197"/>
    <w:rsid w:val="00A17C9E"/>
    <w:rsid w:val="00A273D0"/>
    <w:rsid w:val="00A33307"/>
    <w:rsid w:val="00A46D37"/>
    <w:rsid w:val="00A549F5"/>
    <w:rsid w:val="00A73E1E"/>
    <w:rsid w:val="00A90E28"/>
    <w:rsid w:val="00AA16BC"/>
    <w:rsid w:val="00AA5355"/>
    <w:rsid w:val="00AA54DF"/>
    <w:rsid w:val="00AC0556"/>
    <w:rsid w:val="00AC4CD7"/>
    <w:rsid w:val="00AC5F07"/>
    <w:rsid w:val="00AD3946"/>
    <w:rsid w:val="00AE7816"/>
    <w:rsid w:val="00AF449E"/>
    <w:rsid w:val="00B068CB"/>
    <w:rsid w:val="00B25F35"/>
    <w:rsid w:val="00B411CB"/>
    <w:rsid w:val="00B57870"/>
    <w:rsid w:val="00B61074"/>
    <w:rsid w:val="00B76D07"/>
    <w:rsid w:val="00B830C6"/>
    <w:rsid w:val="00B91FFB"/>
    <w:rsid w:val="00B92CFB"/>
    <w:rsid w:val="00B94D5D"/>
    <w:rsid w:val="00B95BF8"/>
    <w:rsid w:val="00BA6551"/>
    <w:rsid w:val="00BB2975"/>
    <w:rsid w:val="00BB7CA2"/>
    <w:rsid w:val="00BC6B4F"/>
    <w:rsid w:val="00BD277B"/>
    <w:rsid w:val="00BE0E49"/>
    <w:rsid w:val="00BE55FB"/>
    <w:rsid w:val="00BE6D29"/>
    <w:rsid w:val="00C066E9"/>
    <w:rsid w:val="00C222C6"/>
    <w:rsid w:val="00C36BB5"/>
    <w:rsid w:val="00C402AE"/>
    <w:rsid w:val="00C42720"/>
    <w:rsid w:val="00C45B6D"/>
    <w:rsid w:val="00C5388E"/>
    <w:rsid w:val="00C55A1B"/>
    <w:rsid w:val="00C815F9"/>
    <w:rsid w:val="00C877A2"/>
    <w:rsid w:val="00C91134"/>
    <w:rsid w:val="00C93CE9"/>
    <w:rsid w:val="00CA00DA"/>
    <w:rsid w:val="00CA5BBC"/>
    <w:rsid w:val="00CB78FB"/>
    <w:rsid w:val="00CC2725"/>
    <w:rsid w:val="00CC4ED2"/>
    <w:rsid w:val="00CD256E"/>
    <w:rsid w:val="00CE4AC3"/>
    <w:rsid w:val="00D063AB"/>
    <w:rsid w:val="00D166A6"/>
    <w:rsid w:val="00D248DA"/>
    <w:rsid w:val="00D309BE"/>
    <w:rsid w:val="00D3139B"/>
    <w:rsid w:val="00D315A2"/>
    <w:rsid w:val="00D50082"/>
    <w:rsid w:val="00D55205"/>
    <w:rsid w:val="00D636E7"/>
    <w:rsid w:val="00D72D6E"/>
    <w:rsid w:val="00D82602"/>
    <w:rsid w:val="00D84A7D"/>
    <w:rsid w:val="00D87D96"/>
    <w:rsid w:val="00D94328"/>
    <w:rsid w:val="00D97A78"/>
    <w:rsid w:val="00DA771B"/>
    <w:rsid w:val="00DB4395"/>
    <w:rsid w:val="00DB4FA5"/>
    <w:rsid w:val="00DB6930"/>
    <w:rsid w:val="00DB707D"/>
    <w:rsid w:val="00DD294C"/>
    <w:rsid w:val="00DE64AB"/>
    <w:rsid w:val="00E0768C"/>
    <w:rsid w:val="00E3042C"/>
    <w:rsid w:val="00E462BA"/>
    <w:rsid w:val="00E564A2"/>
    <w:rsid w:val="00E84DAF"/>
    <w:rsid w:val="00E85E63"/>
    <w:rsid w:val="00E87432"/>
    <w:rsid w:val="00EC621F"/>
    <w:rsid w:val="00ED65FF"/>
    <w:rsid w:val="00F01689"/>
    <w:rsid w:val="00F05F12"/>
    <w:rsid w:val="00F10645"/>
    <w:rsid w:val="00F2009A"/>
    <w:rsid w:val="00F30A2C"/>
    <w:rsid w:val="00F87F3A"/>
    <w:rsid w:val="00F96D38"/>
    <w:rsid w:val="00FA620B"/>
    <w:rsid w:val="00FB5825"/>
    <w:rsid w:val="00FC27FD"/>
    <w:rsid w:val="00FC7441"/>
    <w:rsid w:val="00FE4955"/>
    <w:rsid w:val="00FF21E4"/>
    <w:rsid w:val="00FF3B33"/>
    <w:rsid w:val="00FF61C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40961">
      <o:colormru v:ext="edit" colors="#ccf,#c9f,#99f,#96f"/>
      <o:colormenu v:ext="edit" fillcolor="#ccf"/>
    </o:shapedefaults>
    <o:shapelayout v:ext="edit">
      <o:idmap v:ext="edit" data="1"/>
    </o:shapelayout>
  </w:shapeDefaults>
  <w:decimalSymbol w:val=","/>
  <w:listSeparator w:val=","/>
  <w14:docId w14:val="013E8791"/>
  <w15:chartTrackingRefBased/>
  <w15:docId w15:val="{A928857D-0D30-45D7-88DE-7A3E45021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22A8"/>
    <w:pPr>
      <w:keepNext/>
      <w:jc w:val="both"/>
    </w:pPr>
  </w:style>
  <w:style w:type="paragraph" w:styleId="Heading1">
    <w:name w:val="heading 1"/>
    <w:basedOn w:val="Normal"/>
    <w:next w:val="Normal"/>
    <w:link w:val="Heading1Char"/>
    <w:uiPriority w:val="9"/>
    <w:qFormat/>
    <w:rsid w:val="00220EEF"/>
    <w:pPr>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61859"/>
    <w:pPr>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3210E"/>
    <w:pPr>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20EE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20EEF"/>
    <w:rPr>
      <w:rFonts w:eastAsiaTheme="minorEastAsia"/>
      <w:lang w:val="en-US"/>
    </w:rPr>
  </w:style>
  <w:style w:type="paragraph" w:styleId="TableofFigures">
    <w:name w:val="table of figures"/>
    <w:basedOn w:val="Normal"/>
    <w:next w:val="Normal"/>
    <w:uiPriority w:val="99"/>
    <w:unhideWhenUsed/>
    <w:rsid w:val="00220EEF"/>
    <w:pPr>
      <w:spacing w:after="0"/>
    </w:pPr>
    <w:rPr>
      <w:rFonts w:cstheme="minorHAnsi"/>
      <w:i/>
      <w:iCs/>
      <w:sz w:val="20"/>
      <w:szCs w:val="20"/>
    </w:rPr>
  </w:style>
  <w:style w:type="character" w:customStyle="1" w:styleId="Heading1Char">
    <w:name w:val="Heading 1 Char"/>
    <w:basedOn w:val="DefaultParagraphFont"/>
    <w:link w:val="Heading1"/>
    <w:uiPriority w:val="9"/>
    <w:rsid w:val="00220EE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20EEF"/>
    <w:pPr>
      <w:outlineLvl w:val="9"/>
    </w:pPr>
    <w:rPr>
      <w:lang w:val="en-US"/>
    </w:rPr>
  </w:style>
  <w:style w:type="paragraph" w:styleId="TOC2">
    <w:name w:val="toc 2"/>
    <w:basedOn w:val="Normal"/>
    <w:next w:val="Normal"/>
    <w:autoRedefine/>
    <w:uiPriority w:val="39"/>
    <w:unhideWhenUsed/>
    <w:rsid w:val="00220EEF"/>
    <w:pPr>
      <w:spacing w:after="0"/>
      <w:ind w:left="220"/>
    </w:pPr>
    <w:rPr>
      <w:rFonts w:cstheme="minorHAnsi"/>
      <w:smallCaps/>
      <w:sz w:val="20"/>
      <w:szCs w:val="20"/>
    </w:rPr>
  </w:style>
  <w:style w:type="paragraph" w:styleId="TOC1">
    <w:name w:val="toc 1"/>
    <w:basedOn w:val="Normal"/>
    <w:next w:val="Normal"/>
    <w:autoRedefine/>
    <w:uiPriority w:val="39"/>
    <w:unhideWhenUsed/>
    <w:rsid w:val="00220EEF"/>
    <w:pPr>
      <w:spacing w:before="120" w:after="120"/>
    </w:pPr>
    <w:rPr>
      <w:rFonts w:cstheme="minorHAnsi"/>
      <w:b/>
      <w:bCs/>
      <w:caps/>
      <w:sz w:val="20"/>
      <w:szCs w:val="20"/>
    </w:rPr>
  </w:style>
  <w:style w:type="paragraph" w:styleId="TOC3">
    <w:name w:val="toc 3"/>
    <w:basedOn w:val="Normal"/>
    <w:next w:val="Normal"/>
    <w:autoRedefine/>
    <w:uiPriority w:val="39"/>
    <w:unhideWhenUsed/>
    <w:rsid w:val="00220EEF"/>
    <w:pPr>
      <w:spacing w:after="0"/>
      <w:ind w:left="440"/>
    </w:pPr>
    <w:rPr>
      <w:rFonts w:cstheme="minorHAnsi"/>
      <w:i/>
      <w:iCs/>
      <w:sz w:val="20"/>
      <w:szCs w:val="20"/>
    </w:rPr>
  </w:style>
  <w:style w:type="paragraph" w:styleId="Header">
    <w:name w:val="header"/>
    <w:basedOn w:val="Normal"/>
    <w:link w:val="HeaderChar"/>
    <w:uiPriority w:val="99"/>
    <w:unhideWhenUsed/>
    <w:rsid w:val="00406F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6FC1"/>
  </w:style>
  <w:style w:type="paragraph" w:styleId="Footer">
    <w:name w:val="footer"/>
    <w:basedOn w:val="Normal"/>
    <w:link w:val="FooterChar"/>
    <w:uiPriority w:val="99"/>
    <w:unhideWhenUsed/>
    <w:rsid w:val="00406F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6FC1"/>
  </w:style>
  <w:style w:type="character" w:customStyle="1" w:styleId="Heading2Char">
    <w:name w:val="Heading 2 Char"/>
    <w:basedOn w:val="DefaultParagraphFont"/>
    <w:link w:val="Heading2"/>
    <w:uiPriority w:val="9"/>
    <w:rsid w:val="00461859"/>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461859"/>
    <w:rPr>
      <w:color w:val="0563C1" w:themeColor="hyperlink"/>
      <w:u w:val="single"/>
    </w:rPr>
  </w:style>
  <w:style w:type="table" w:styleId="TableGrid">
    <w:name w:val="Table Grid"/>
    <w:basedOn w:val="TableNormal"/>
    <w:uiPriority w:val="59"/>
    <w:rsid w:val="004E55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ESH1">
    <w:name w:val="NESH 1"/>
    <w:basedOn w:val="Heading1"/>
    <w:link w:val="NESH1Char"/>
    <w:qFormat/>
    <w:rsid w:val="00F87F3A"/>
    <w:pPr>
      <w:jc w:val="center"/>
    </w:pPr>
    <w:rPr>
      <w:rFonts w:ascii="Elephant" w:hAnsi="Elephant"/>
      <w:b/>
      <w:caps/>
      <w:color w:val="auto"/>
      <w:szCs w:val="64"/>
    </w:rPr>
  </w:style>
  <w:style w:type="character" w:customStyle="1" w:styleId="NESH1Char">
    <w:name w:val="NESH 1 Char"/>
    <w:basedOn w:val="Heading1Char"/>
    <w:link w:val="NESH1"/>
    <w:rsid w:val="00F87F3A"/>
    <w:rPr>
      <w:rFonts w:ascii="Elephant" w:eastAsiaTheme="majorEastAsia" w:hAnsi="Elephant" w:cstheme="majorBidi"/>
      <w:b/>
      <w:caps/>
      <w:color w:val="2E74B5" w:themeColor="accent1" w:themeShade="BF"/>
      <w:sz w:val="32"/>
      <w:szCs w:val="64"/>
    </w:rPr>
  </w:style>
  <w:style w:type="paragraph" w:customStyle="1" w:styleId="NESH2">
    <w:name w:val="NESH 2"/>
    <w:basedOn w:val="Heading2"/>
    <w:link w:val="NESH2Char"/>
    <w:qFormat/>
    <w:rsid w:val="000B22A8"/>
    <w:rPr>
      <w:rFonts w:ascii="Elephant" w:hAnsi="Elephant"/>
      <w:caps/>
      <w:color w:val="6632B2"/>
      <w:sz w:val="28"/>
    </w:rPr>
  </w:style>
  <w:style w:type="paragraph" w:customStyle="1" w:styleId="NESH3">
    <w:name w:val="NESH 3"/>
    <w:basedOn w:val="NESH1"/>
    <w:link w:val="NESH3Char"/>
    <w:qFormat/>
    <w:rsid w:val="00F87F3A"/>
    <w:rPr>
      <w:color w:val="002060"/>
      <w:sz w:val="24"/>
      <w:u w:val="double"/>
    </w:rPr>
  </w:style>
  <w:style w:type="character" w:customStyle="1" w:styleId="NESH2Char">
    <w:name w:val="NESH 2 Char"/>
    <w:basedOn w:val="Heading2Char"/>
    <w:link w:val="NESH2"/>
    <w:rsid w:val="000B22A8"/>
    <w:rPr>
      <w:rFonts w:ascii="Elephant" w:eastAsiaTheme="majorEastAsia" w:hAnsi="Elephant" w:cstheme="majorBidi"/>
      <w:caps/>
      <w:color w:val="6632B2"/>
      <w:sz w:val="28"/>
      <w:szCs w:val="26"/>
    </w:rPr>
  </w:style>
  <w:style w:type="character" w:customStyle="1" w:styleId="Heading3Char">
    <w:name w:val="Heading 3 Char"/>
    <w:basedOn w:val="DefaultParagraphFont"/>
    <w:link w:val="Heading3"/>
    <w:uiPriority w:val="9"/>
    <w:rsid w:val="0053210E"/>
    <w:rPr>
      <w:rFonts w:asciiTheme="majorHAnsi" w:eastAsiaTheme="majorEastAsia" w:hAnsiTheme="majorHAnsi" w:cstheme="majorBidi"/>
      <w:color w:val="1F4D78" w:themeColor="accent1" w:themeShade="7F"/>
      <w:sz w:val="24"/>
      <w:szCs w:val="24"/>
    </w:rPr>
  </w:style>
  <w:style w:type="character" w:customStyle="1" w:styleId="NESH3Char">
    <w:name w:val="NESH 3 Char"/>
    <w:basedOn w:val="NESH1Char"/>
    <w:link w:val="NESH3"/>
    <w:rsid w:val="00F87F3A"/>
    <w:rPr>
      <w:rFonts w:ascii="Elephant" w:eastAsiaTheme="majorEastAsia" w:hAnsi="Elephant" w:cstheme="majorBidi"/>
      <w:b/>
      <w:caps/>
      <w:color w:val="002060"/>
      <w:sz w:val="24"/>
      <w:szCs w:val="64"/>
      <w:u w:val="double"/>
    </w:rPr>
  </w:style>
  <w:style w:type="paragraph" w:styleId="TOC4">
    <w:name w:val="toc 4"/>
    <w:basedOn w:val="Normal"/>
    <w:next w:val="Normal"/>
    <w:autoRedefine/>
    <w:uiPriority w:val="39"/>
    <w:unhideWhenUsed/>
    <w:rsid w:val="00681FD5"/>
    <w:pPr>
      <w:spacing w:after="0"/>
      <w:ind w:left="660"/>
    </w:pPr>
    <w:rPr>
      <w:rFonts w:cstheme="minorHAnsi"/>
      <w:sz w:val="18"/>
      <w:szCs w:val="18"/>
    </w:rPr>
  </w:style>
  <w:style w:type="paragraph" w:styleId="TOC5">
    <w:name w:val="toc 5"/>
    <w:basedOn w:val="Normal"/>
    <w:next w:val="Normal"/>
    <w:autoRedefine/>
    <w:uiPriority w:val="39"/>
    <w:unhideWhenUsed/>
    <w:rsid w:val="00681FD5"/>
    <w:pPr>
      <w:spacing w:after="0"/>
      <w:ind w:left="880"/>
    </w:pPr>
    <w:rPr>
      <w:rFonts w:cstheme="minorHAnsi"/>
      <w:sz w:val="18"/>
      <w:szCs w:val="18"/>
    </w:rPr>
  </w:style>
  <w:style w:type="paragraph" w:styleId="TOC6">
    <w:name w:val="toc 6"/>
    <w:basedOn w:val="Normal"/>
    <w:next w:val="Normal"/>
    <w:autoRedefine/>
    <w:uiPriority w:val="39"/>
    <w:unhideWhenUsed/>
    <w:rsid w:val="00681FD5"/>
    <w:pPr>
      <w:spacing w:after="0"/>
      <w:ind w:left="1100"/>
    </w:pPr>
    <w:rPr>
      <w:rFonts w:cstheme="minorHAnsi"/>
      <w:sz w:val="18"/>
      <w:szCs w:val="18"/>
    </w:rPr>
  </w:style>
  <w:style w:type="paragraph" w:styleId="TOC7">
    <w:name w:val="toc 7"/>
    <w:basedOn w:val="Normal"/>
    <w:next w:val="Normal"/>
    <w:autoRedefine/>
    <w:uiPriority w:val="39"/>
    <w:unhideWhenUsed/>
    <w:rsid w:val="00681FD5"/>
    <w:pPr>
      <w:spacing w:after="0"/>
      <w:ind w:left="1320"/>
    </w:pPr>
    <w:rPr>
      <w:rFonts w:cstheme="minorHAnsi"/>
      <w:sz w:val="18"/>
      <w:szCs w:val="18"/>
    </w:rPr>
  </w:style>
  <w:style w:type="paragraph" w:styleId="TOC8">
    <w:name w:val="toc 8"/>
    <w:basedOn w:val="Normal"/>
    <w:next w:val="Normal"/>
    <w:autoRedefine/>
    <w:uiPriority w:val="39"/>
    <w:unhideWhenUsed/>
    <w:rsid w:val="00681FD5"/>
    <w:pPr>
      <w:spacing w:after="0"/>
      <w:ind w:left="1540"/>
    </w:pPr>
    <w:rPr>
      <w:rFonts w:cstheme="minorHAnsi"/>
      <w:sz w:val="18"/>
      <w:szCs w:val="18"/>
    </w:rPr>
  </w:style>
  <w:style w:type="paragraph" w:styleId="TOC9">
    <w:name w:val="toc 9"/>
    <w:basedOn w:val="Normal"/>
    <w:next w:val="Normal"/>
    <w:autoRedefine/>
    <w:uiPriority w:val="39"/>
    <w:unhideWhenUsed/>
    <w:rsid w:val="00681FD5"/>
    <w:pPr>
      <w:spacing w:after="0"/>
      <w:ind w:left="1760"/>
    </w:pPr>
    <w:rPr>
      <w:rFonts w:cstheme="minorHAnsi"/>
      <w:sz w:val="18"/>
      <w:szCs w:val="18"/>
    </w:rPr>
  </w:style>
  <w:style w:type="paragraph" w:styleId="Caption">
    <w:name w:val="caption"/>
    <w:basedOn w:val="Normal"/>
    <w:next w:val="Normal"/>
    <w:uiPriority w:val="35"/>
    <w:unhideWhenUsed/>
    <w:qFormat/>
    <w:rsid w:val="00C55A1B"/>
    <w:pPr>
      <w:spacing w:after="200" w:line="240" w:lineRule="auto"/>
    </w:pPr>
    <w:rPr>
      <w:i/>
      <w:iCs/>
      <w:color w:val="44546A" w:themeColor="text2"/>
      <w:sz w:val="18"/>
      <w:szCs w:val="18"/>
    </w:rPr>
  </w:style>
  <w:style w:type="paragraph" w:styleId="ListParagraph">
    <w:name w:val="List Paragraph"/>
    <w:basedOn w:val="Normal"/>
    <w:uiPriority w:val="34"/>
    <w:qFormat/>
    <w:rsid w:val="00CA00DA"/>
    <w:pPr>
      <w:ind w:left="720"/>
      <w:contextualSpacing/>
    </w:pPr>
  </w:style>
  <w:style w:type="paragraph" w:styleId="Bibliography">
    <w:name w:val="Bibliography"/>
    <w:basedOn w:val="Normal"/>
    <w:next w:val="Normal"/>
    <w:uiPriority w:val="37"/>
    <w:unhideWhenUsed/>
    <w:rsid w:val="00C066E9"/>
  </w:style>
  <w:style w:type="paragraph" w:styleId="NormalWeb">
    <w:name w:val="Normal (Web)"/>
    <w:basedOn w:val="Normal"/>
    <w:uiPriority w:val="99"/>
    <w:semiHidden/>
    <w:unhideWhenUsed/>
    <w:rsid w:val="00E85E63"/>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styleId="Strong">
    <w:name w:val="Strong"/>
    <w:basedOn w:val="DefaultParagraphFont"/>
    <w:uiPriority w:val="22"/>
    <w:qFormat/>
    <w:rsid w:val="007B265F"/>
    <w:rPr>
      <w:b/>
      <w:bCs/>
    </w:rPr>
  </w:style>
  <w:style w:type="character" w:styleId="FollowedHyperlink">
    <w:name w:val="FollowedHyperlink"/>
    <w:basedOn w:val="DefaultParagraphFont"/>
    <w:uiPriority w:val="99"/>
    <w:semiHidden/>
    <w:unhideWhenUsed/>
    <w:rsid w:val="004E2CB0"/>
    <w:rPr>
      <w:color w:val="954F72" w:themeColor="followedHyperlink"/>
      <w:u w:val="single"/>
    </w:rPr>
  </w:style>
  <w:style w:type="character" w:styleId="CommentReference">
    <w:name w:val="annotation reference"/>
    <w:basedOn w:val="DefaultParagraphFont"/>
    <w:uiPriority w:val="99"/>
    <w:semiHidden/>
    <w:unhideWhenUsed/>
    <w:rsid w:val="007C68BB"/>
    <w:rPr>
      <w:sz w:val="16"/>
      <w:szCs w:val="16"/>
    </w:rPr>
  </w:style>
  <w:style w:type="paragraph" w:styleId="CommentText">
    <w:name w:val="annotation text"/>
    <w:basedOn w:val="Normal"/>
    <w:link w:val="CommentTextChar"/>
    <w:uiPriority w:val="99"/>
    <w:semiHidden/>
    <w:unhideWhenUsed/>
    <w:rsid w:val="007C68BB"/>
    <w:pPr>
      <w:spacing w:line="240" w:lineRule="auto"/>
    </w:pPr>
    <w:rPr>
      <w:sz w:val="20"/>
      <w:szCs w:val="20"/>
    </w:rPr>
  </w:style>
  <w:style w:type="character" w:customStyle="1" w:styleId="CommentTextChar">
    <w:name w:val="Comment Text Char"/>
    <w:basedOn w:val="DefaultParagraphFont"/>
    <w:link w:val="CommentText"/>
    <w:uiPriority w:val="99"/>
    <w:semiHidden/>
    <w:rsid w:val="007C68BB"/>
    <w:rPr>
      <w:sz w:val="20"/>
      <w:szCs w:val="20"/>
    </w:rPr>
  </w:style>
  <w:style w:type="paragraph" w:styleId="CommentSubject">
    <w:name w:val="annotation subject"/>
    <w:basedOn w:val="CommentText"/>
    <w:next w:val="CommentText"/>
    <w:link w:val="CommentSubjectChar"/>
    <w:uiPriority w:val="99"/>
    <w:semiHidden/>
    <w:unhideWhenUsed/>
    <w:rsid w:val="007C68BB"/>
    <w:rPr>
      <w:b/>
      <w:bCs/>
    </w:rPr>
  </w:style>
  <w:style w:type="character" w:customStyle="1" w:styleId="CommentSubjectChar">
    <w:name w:val="Comment Subject Char"/>
    <w:basedOn w:val="CommentTextChar"/>
    <w:link w:val="CommentSubject"/>
    <w:uiPriority w:val="99"/>
    <w:semiHidden/>
    <w:rsid w:val="007C68BB"/>
    <w:rPr>
      <w:b/>
      <w:bCs/>
      <w:sz w:val="20"/>
      <w:szCs w:val="20"/>
    </w:rPr>
  </w:style>
  <w:style w:type="paragraph" w:styleId="BalloonText">
    <w:name w:val="Balloon Text"/>
    <w:basedOn w:val="Normal"/>
    <w:link w:val="BalloonTextChar"/>
    <w:uiPriority w:val="99"/>
    <w:semiHidden/>
    <w:unhideWhenUsed/>
    <w:rsid w:val="007C68B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68BB"/>
    <w:rPr>
      <w:rFonts w:ascii="Segoe UI" w:hAnsi="Segoe UI" w:cs="Segoe UI"/>
      <w:sz w:val="18"/>
      <w:szCs w:val="18"/>
    </w:rPr>
  </w:style>
  <w:style w:type="paragraph" w:styleId="FootnoteText">
    <w:name w:val="footnote text"/>
    <w:basedOn w:val="Normal"/>
    <w:link w:val="FootnoteTextChar"/>
    <w:uiPriority w:val="99"/>
    <w:semiHidden/>
    <w:unhideWhenUsed/>
    <w:rsid w:val="00850A6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0A67"/>
    <w:rPr>
      <w:sz w:val="20"/>
      <w:szCs w:val="20"/>
    </w:rPr>
  </w:style>
  <w:style w:type="character" w:styleId="FootnoteReference">
    <w:name w:val="footnote reference"/>
    <w:basedOn w:val="DefaultParagraphFont"/>
    <w:uiPriority w:val="99"/>
    <w:semiHidden/>
    <w:unhideWhenUsed/>
    <w:rsid w:val="00850A67"/>
    <w:rPr>
      <w:vertAlign w:val="superscript"/>
    </w:rPr>
  </w:style>
  <w:style w:type="character" w:styleId="PlaceholderText">
    <w:name w:val="Placeholder Text"/>
    <w:basedOn w:val="DefaultParagraphFont"/>
    <w:uiPriority w:val="99"/>
    <w:semiHidden/>
    <w:rsid w:val="001A2F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37433">
      <w:bodyDiv w:val="1"/>
      <w:marLeft w:val="0"/>
      <w:marRight w:val="0"/>
      <w:marTop w:val="0"/>
      <w:marBottom w:val="0"/>
      <w:divBdr>
        <w:top w:val="none" w:sz="0" w:space="0" w:color="auto"/>
        <w:left w:val="none" w:sz="0" w:space="0" w:color="auto"/>
        <w:bottom w:val="none" w:sz="0" w:space="0" w:color="auto"/>
        <w:right w:val="none" w:sz="0" w:space="0" w:color="auto"/>
      </w:divBdr>
    </w:div>
    <w:div w:id="55321491">
      <w:bodyDiv w:val="1"/>
      <w:marLeft w:val="0"/>
      <w:marRight w:val="0"/>
      <w:marTop w:val="0"/>
      <w:marBottom w:val="0"/>
      <w:divBdr>
        <w:top w:val="none" w:sz="0" w:space="0" w:color="auto"/>
        <w:left w:val="none" w:sz="0" w:space="0" w:color="auto"/>
        <w:bottom w:val="none" w:sz="0" w:space="0" w:color="auto"/>
        <w:right w:val="none" w:sz="0" w:space="0" w:color="auto"/>
      </w:divBdr>
    </w:div>
    <w:div w:id="69036881">
      <w:bodyDiv w:val="1"/>
      <w:marLeft w:val="0"/>
      <w:marRight w:val="0"/>
      <w:marTop w:val="0"/>
      <w:marBottom w:val="0"/>
      <w:divBdr>
        <w:top w:val="none" w:sz="0" w:space="0" w:color="auto"/>
        <w:left w:val="none" w:sz="0" w:space="0" w:color="auto"/>
        <w:bottom w:val="none" w:sz="0" w:space="0" w:color="auto"/>
        <w:right w:val="none" w:sz="0" w:space="0" w:color="auto"/>
      </w:divBdr>
    </w:div>
    <w:div w:id="112022726">
      <w:bodyDiv w:val="1"/>
      <w:marLeft w:val="0"/>
      <w:marRight w:val="0"/>
      <w:marTop w:val="0"/>
      <w:marBottom w:val="0"/>
      <w:divBdr>
        <w:top w:val="none" w:sz="0" w:space="0" w:color="auto"/>
        <w:left w:val="none" w:sz="0" w:space="0" w:color="auto"/>
        <w:bottom w:val="none" w:sz="0" w:space="0" w:color="auto"/>
        <w:right w:val="none" w:sz="0" w:space="0" w:color="auto"/>
      </w:divBdr>
    </w:div>
    <w:div w:id="123237326">
      <w:bodyDiv w:val="1"/>
      <w:marLeft w:val="0"/>
      <w:marRight w:val="0"/>
      <w:marTop w:val="0"/>
      <w:marBottom w:val="0"/>
      <w:divBdr>
        <w:top w:val="none" w:sz="0" w:space="0" w:color="auto"/>
        <w:left w:val="none" w:sz="0" w:space="0" w:color="auto"/>
        <w:bottom w:val="none" w:sz="0" w:space="0" w:color="auto"/>
        <w:right w:val="none" w:sz="0" w:space="0" w:color="auto"/>
      </w:divBdr>
    </w:div>
    <w:div w:id="127360316">
      <w:bodyDiv w:val="1"/>
      <w:marLeft w:val="0"/>
      <w:marRight w:val="0"/>
      <w:marTop w:val="0"/>
      <w:marBottom w:val="0"/>
      <w:divBdr>
        <w:top w:val="none" w:sz="0" w:space="0" w:color="auto"/>
        <w:left w:val="none" w:sz="0" w:space="0" w:color="auto"/>
        <w:bottom w:val="none" w:sz="0" w:space="0" w:color="auto"/>
        <w:right w:val="none" w:sz="0" w:space="0" w:color="auto"/>
      </w:divBdr>
    </w:div>
    <w:div w:id="131288660">
      <w:bodyDiv w:val="1"/>
      <w:marLeft w:val="0"/>
      <w:marRight w:val="0"/>
      <w:marTop w:val="0"/>
      <w:marBottom w:val="0"/>
      <w:divBdr>
        <w:top w:val="none" w:sz="0" w:space="0" w:color="auto"/>
        <w:left w:val="none" w:sz="0" w:space="0" w:color="auto"/>
        <w:bottom w:val="none" w:sz="0" w:space="0" w:color="auto"/>
        <w:right w:val="none" w:sz="0" w:space="0" w:color="auto"/>
      </w:divBdr>
    </w:div>
    <w:div w:id="167596851">
      <w:bodyDiv w:val="1"/>
      <w:marLeft w:val="0"/>
      <w:marRight w:val="0"/>
      <w:marTop w:val="0"/>
      <w:marBottom w:val="0"/>
      <w:divBdr>
        <w:top w:val="none" w:sz="0" w:space="0" w:color="auto"/>
        <w:left w:val="none" w:sz="0" w:space="0" w:color="auto"/>
        <w:bottom w:val="none" w:sz="0" w:space="0" w:color="auto"/>
        <w:right w:val="none" w:sz="0" w:space="0" w:color="auto"/>
      </w:divBdr>
    </w:div>
    <w:div w:id="169638757">
      <w:bodyDiv w:val="1"/>
      <w:marLeft w:val="0"/>
      <w:marRight w:val="0"/>
      <w:marTop w:val="0"/>
      <w:marBottom w:val="0"/>
      <w:divBdr>
        <w:top w:val="none" w:sz="0" w:space="0" w:color="auto"/>
        <w:left w:val="none" w:sz="0" w:space="0" w:color="auto"/>
        <w:bottom w:val="none" w:sz="0" w:space="0" w:color="auto"/>
        <w:right w:val="none" w:sz="0" w:space="0" w:color="auto"/>
      </w:divBdr>
    </w:div>
    <w:div w:id="218176526">
      <w:bodyDiv w:val="1"/>
      <w:marLeft w:val="0"/>
      <w:marRight w:val="0"/>
      <w:marTop w:val="0"/>
      <w:marBottom w:val="0"/>
      <w:divBdr>
        <w:top w:val="none" w:sz="0" w:space="0" w:color="auto"/>
        <w:left w:val="none" w:sz="0" w:space="0" w:color="auto"/>
        <w:bottom w:val="none" w:sz="0" w:space="0" w:color="auto"/>
        <w:right w:val="none" w:sz="0" w:space="0" w:color="auto"/>
      </w:divBdr>
    </w:div>
    <w:div w:id="236131931">
      <w:bodyDiv w:val="1"/>
      <w:marLeft w:val="0"/>
      <w:marRight w:val="0"/>
      <w:marTop w:val="0"/>
      <w:marBottom w:val="0"/>
      <w:divBdr>
        <w:top w:val="none" w:sz="0" w:space="0" w:color="auto"/>
        <w:left w:val="none" w:sz="0" w:space="0" w:color="auto"/>
        <w:bottom w:val="none" w:sz="0" w:space="0" w:color="auto"/>
        <w:right w:val="none" w:sz="0" w:space="0" w:color="auto"/>
      </w:divBdr>
    </w:div>
    <w:div w:id="240217664">
      <w:bodyDiv w:val="1"/>
      <w:marLeft w:val="0"/>
      <w:marRight w:val="0"/>
      <w:marTop w:val="0"/>
      <w:marBottom w:val="0"/>
      <w:divBdr>
        <w:top w:val="none" w:sz="0" w:space="0" w:color="auto"/>
        <w:left w:val="none" w:sz="0" w:space="0" w:color="auto"/>
        <w:bottom w:val="none" w:sz="0" w:space="0" w:color="auto"/>
        <w:right w:val="none" w:sz="0" w:space="0" w:color="auto"/>
      </w:divBdr>
    </w:div>
    <w:div w:id="259947281">
      <w:bodyDiv w:val="1"/>
      <w:marLeft w:val="0"/>
      <w:marRight w:val="0"/>
      <w:marTop w:val="0"/>
      <w:marBottom w:val="0"/>
      <w:divBdr>
        <w:top w:val="none" w:sz="0" w:space="0" w:color="auto"/>
        <w:left w:val="none" w:sz="0" w:space="0" w:color="auto"/>
        <w:bottom w:val="none" w:sz="0" w:space="0" w:color="auto"/>
        <w:right w:val="none" w:sz="0" w:space="0" w:color="auto"/>
      </w:divBdr>
    </w:div>
    <w:div w:id="308562680">
      <w:bodyDiv w:val="1"/>
      <w:marLeft w:val="0"/>
      <w:marRight w:val="0"/>
      <w:marTop w:val="0"/>
      <w:marBottom w:val="0"/>
      <w:divBdr>
        <w:top w:val="none" w:sz="0" w:space="0" w:color="auto"/>
        <w:left w:val="none" w:sz="0" w:space="0" w:color="auto"/>
        <w:bottom w:val="none" w:sz="0" w:space="0" w:color="auto"/>
        <w:right w:val="none" w:sz="0" w:space="0" w:color="auto"/>
      </w:divBdr>
    </w:div>
    <w:div w:id="342323519">
      <w:bodyDiv w:val="1"/>
      <w:marLeft w:val="0"/>
      <w:marRight w:val="0"/>
      <w:marTop w:val="0"/>
      <w:marBottom w:val="0"/>
      <w:divBdr>
        <w:top w:val="none" w:sz="0" w:space="0" w:color="auto"/>
        <w:left w:val="none" w:sz="0" w:space="0" w:color="auto"/>
        <w:bottom w:val="none" w:sz="0" w:space="0" w:color="auto"/>
        <w:right w:val="none" w:sz="0" w:space="0" w:color="auto"/>
      </w:divBdr>
    </w:div>
    <w:div w:id="346559778">
      <w:bodyDiv w:val="1"/>
      <w:marLeft w:val="0"/>
      <w:marRight w:val="0"/>
      <w:marTop w:val="0"/>
      <w:marBottom w:val="0"/>
      <w:divBdr>
        <w:top w:val="none" w:sz="0" w:space="0" w:color="auto"/>
        <w:left w:val="none" w:sz="0" w:space="0" w:color="auto"/>
        <w:bottom w:val="none" w:sz="0" w:space="0" w:color="auto"/>
        <w:right w:val="none" w:sz="0" w:space="0" w:color="auto"/>
      </w:divBdr>
    </w:div>
    <w:div w:id="403914914">
      <w:bodyDiv w:val="1"/>
      <w:marLeft w:val="0"/>
      <w:marRight w:val="0"/>
      <w:marTop w:val="0"/>
      <w:marBottom w:val="0"/>
      <w:divBdr>
        <w:top w:val="none" w:sz="0" w:space="0" w:color="auto"/>
        <w:left w:val="none" w:sz="0" w:space="0" w:color="auto"/>
        <w:bottom w:val="none" w:sz="0" w:space="0" w:color="auto"/>
        <w:right w:val="none" w:sz="0" w:space="0" w:color="auto"/>
      </w:divBdr>
    </w:div>
    <w:div w:id="509687241">
      <w:bodyDiv w:val="1"/>
      <w:marLeft w:val="0"/>
      <w:marRight w:val="0"/>
      <w:marTop w:val="0"/>
      <w:marBottom w:val="0"/>
      <w:divBdr>
        <w:top w:val="none" w:sz="0" w:space="0" w:color="auto"/>
        <w:left w:val="none" w:sz="0" w:space="0" w:color="auto"/>
        <w:bottom w:val="none" w:sz="0" w:space="0" w:color="auto"/>
        <w:right w:val="none" w:sz="0" w:space="0" w:color="auto"/>
      </w:divBdr>
    </w:div>
    <w:div w:id="598873980">
      <w:bodyDiv w:val="1"/>
      <w:marLeft w:val="0"/>
      <w:marRight w:val="0"/>
      <w:marTop w:val="0"/>
      <w:marBottom w:val="0"/>
      <w:divBdr>
        <w:top w:val="none" w:sz="0" w:space="0" w:color="auto"/>
        <w:left w:val="none" w:sz="0" w:space="0" w:color="auto"/>
        <w:bottom w:val="none" w:sz="0" w:space="0" w:color="auto"/>
        <w:right w:val="none" w:sz="0" w:space="0" w:color="auto"/>
      </w:divBdr>
    </w:div>
    <w:div w:id="614751690">
      <w:bodyDiv w:val="1"/>
      <w:marLeft w:val="0"/>
      <w:marRight w:val="0"/>
      <w:marTop w:val="0"/>
      <w:marBottom w:val="0"/>
      <w:divBdr>
        <w:top w:val="none" w:sz="0" w:space="0" w:color="auto"/>
        <w:left w:val="none" w:sz="0" w:space="0" w:color="auto"/>
        <w:bottom w:val="none" w:sz="0" w:space="0" w:color="auto"/>
        <w:right w:val="none" w:sz="0" w:space="0" w:color="auto"/>
      </w:divBdr>
    </w:div>
    <w:div w:id="666251556">
      <w:bodyDiv w:val="1"/>
      <w:marLeft w:val="0"/>
      <w:marRight w:val="0"/>
      <w:marTop w:val="0"/>
      <w:marBottom w:val="0"/>
      <w:divBdr>
        <w:top w:val="none" w:sz="0" w:space="0" w:color="auto"/>
        <w:left w:val="none" w:sz="0" w:space="0" w:color="auto"/>
        <w:bottom w:val="none" w:sz="0" w:space="0" w:color="auto"/>
        <w:right w:val="none" w:sz="0" w:space="0" w:color="auto"/>
      </w:divBdr>
    </w:div>
    <w:div w:id="668675045">
      <w:bodyDiv w:val="1"/>
      <w:marLeft w:val="0"/>
      <w:marRight w:val="0"/>
      <w:marTop w:val="0"/>
      <w:marBottom w:val="0"/>
      <w:divBdr>
        <w:top w:val="none" w:sz="0" w:space="0" w:color="auto"/>
        <w:left w:val="none" w:sz="0" w:space="0" w:color="auto"/>
        <w:bottom w:val="none" w:sz="0" w:space="0" w:color="auto"/>
        <w:right w:val="none" w:sz="0" w:space="0" w:color="auto"/>
      </w:divBdr>
    </w:div>
    <w:div w:id="669677300">
      <w:bodyDiv w:val="1"/>
      <w:marLeft w:val="0"/>
      <w:marRight w:val="0"/>
      <w:marTop w:val="0"/>
      <w:marBottom w:val="0"/>
      <w:divBdr>
        <w:top w:val="none" w:sz="0" w:space="0" w:color="auto"/>
        <w:left w:val="none" w:sz="0" w:space="0" w:color="auto"/>
        <w:bottom w:val="none" w:sz="0" w:space="0" w:color="auto"/>
        <w:right w:val="none" w:sz="0" w:space="0" w:color="auto"/>
      </w:divBdr>
    </w:div>
    <w:div w:id="673994455">
      <w:bodyDiv w:val="1"/>
      <w:marLeft w:val="0"/>
      <w:marRight w:val="0"/>
      <w:marTop w:val="0"/>
      <w:marBottom w:val="0"/>
      <w:divBdr>
        <w:top w:val="none" w:sz="0" w:space="0" w:color="auto"/>
        <w:left w:val="none" w:sz="0" w:space="0" w:color="auto"/>
        <w:bottom w:val="none" w:sz="0" w:space="0" w:color="auto"/>
        <w:right w:val="none" w:sz="0" w:space="0" w:color="auto"/>
      </w:divBdr>
    </w:div>
    <w:div w:id="702170790">
      <w:bodyDiv w:val="1"/>
      <w:marLeft w:val="0"/>
      <w:marRight w:val="0"/>
      <w:marTop w:val="0"/>
      <w:marBottom w:val="0"/>
      <w:divBdr>
        <w:top w:val="none" w:sz="0" w:space="0" w:color="auto"/>
        <w:left w:val="none" w:sz="0" w:space="0" w:color="auto"/>
        <w:bottom w:val="none" w:sz="0" w:space="0" w:color="auto"/>
        <w:right w:val="none" w:sz="0" w:space="0" w:color="auto"/>
      </w:divBdr>
    </w:div>
    <w:div w:id="724066707">
      <w:bodyDiv w:val="1"/>
      <w:marLeft w:val="0"/>
      <w:marRight w:val="0"/>
      <w:marTop w:val="0"/>
      <w:marBottom w:val="0"/>
      <w:divBdr>
        <w:top w:val="none" w:sz="0" w:space="0" w:color="auto"/>
        <w:left w:val="none" w:sz="0" w:space="0" w:color="auto"/>
        <w:bottom w:val="none" w:sz="0" w:space="0" w:color="auto"/>
        <w:right w:val="none" w:sz="0" w:space="0" w:color="auto"/>
      </w:divBdr>
    </w:div>
    <w:div w:id="748423476">
      <w:bodyDiv w:val="1"/>
      <w:marLeft w:val="0"/>
      <w:marRight w:val="0"/>
      <w:marTop w:val="0"/>
      <w:marBottom w:val="0"/>
      <w:divBdr>
        <w:top w:val="none" w:sz="0" w:space="0" w:color="auto"/>
        <w:left w:val="none" w:sz="0" w:space="0" w:color="auto"/>
        <w:bottom w:val="none" w:sz="0" w:space="0" w:color="auto"/>
        <w:right w:val="none" w:sz="0" w:space="0" w:color="auto"/>
      </w:divBdr>
    </w:div>
    <w:div w:id="772095266">
      <w:bodyDiv w:val="1"/>
      <w:marLeft w:val="0"/>
      <w:marRight w:val="0"/>
      <w:marTop w:val="0"/>
      <w:marBottom w:val="0"/>
      <w:divBdr>
        <w:top w:val="none" w:sz="0" w:space="0" w:color="auto"/>
        <w:left w:val="none" w:sz="0" w:space="0" w:color="auto"/>
        <w:bottom w:val="none" w:sz="0" w:space="0" w:color="auto"/>
        <w:right w:val="none" w:sz="0" w:space="0" w:color="auto"/>
      </w:divBdr>
    </w:div>
    <w:div w:id="773944141">
      <w:bodyDiv w:val="1"/>
      <w:marLeft w:val="0"/>
      <w:marRight w:val="0"/>
      <w:marTop w:val="0"/>
      <w:marBottom w:val="0"/>
      <w:divBdr>
        <w:top w:val="none" w:sz="0" w:space="0" w:color="auto"/>
        <w:left w:val="none" w:sz="0" w:space="0" w:color="auto"/>
        <w:bottom w:val="none" w:sz="0" w:space="0" w:color="auto"/>
        <w:right w:val="none" w:sz="0" w:space="0" w:color="auto"/>
      </w:divBdr>
    </w:div>
    <w:div w:id="791244650">
      <w:bodyDiv w:val="1"/>
      <w:marLeft w:val="0"/>
      <w:marRight w:val="0"/>
      <w:marTop w:val="0"/>
      <w:marBottom w:val="0"/>
      <w:divBdr>
        <w:top w:val="none" w:sz="0" w:space="0" w:color="auto"/>
        <w:left w:val="none" w:sz="0" w:space="0" w:color="auto"/>
        <w:bottom w:val="none" w:sz="0" w:space="0" w:color="auto"/>
        <w:right w:val="none" w:sz="0" w:space="0" w:color="auto"/>
      </w:divBdr>
    </w:div>
    <w:div w:id="834994921">
      <w:bodyDiv w:val="1"/>
      <w:marLeft w:val="0"/>
      <w:marRight w:val="0"/>
      <w:marTop w:val="0"/>
      <w:marBottom w:val="0"/>
      <w:divBdr>
        <w:top w:val="none" w:sz="0" w:space="0" w:color="auto"/>
        <w:left w:val="none" w:sz="0" w:space="0" w:color="auto"/>
        <w:bottom w:val="none" w:sz="0" w:space="0" w:color="auto"/>
        <w:right w:val="none" w:sz="0" w:space="0" w:color="auto"/>
      </w:divBdr>
    </w:div>
    <w:div w:id="852258101">
      <w:bodyDiv w:val="1"/>
      <w:marLeft w:val="0"/>
      <w:marRight w:val="0"/>
      <w:marTop w:val="0"/>
      <w:marBottom w:val="0"/>
      <w:divBdr>
        <w:top w:val="none" w:sz="0" w:space="0" w:color="auto"/>
        <w:left w:val="none" w:sz="0" w:space="0" w:color="auto"/>
        <w:bottom w:val="none" w:sz="0" w:space="0" w:color="auto"/>
        <w:right w:val="none" w:sz="0" w:space="0" w:color="auto"/>
      </w:divBdr>
    </w:div>
    <w:div w:id="880702159">
      <w:bodyDiv w:val="1"/>
      <w:marLeft w:val="0"/>
      <w:marRight w:val="0"/>
      <w:marTop w:val="0"/>
      <w:marBottom w:val="0"/>
      <w:divBdr>
        <w:top w:val="none" w:sz="0" w:space="0" w:color="auto"/>
        <w:left w:val="none" w:sz="0" w:space="0" w:color="auto"/>
        <w:bottom w:val="none" w:sz="0" w:space="0" w:color="auto"/>
        <w:right w:val="none" w:sz="0" w:space="0" w:color="auto"/>
      </w:divBdr>
    </w:div>
    <w:div w:id="882014354">
      <w:bodyDiv w:val="1"/>
      <w:marLeft w:val="0"/>
      <w:marRight w:val="0"/>
      <w:marTop w:val="0"/>
      <w:marBottom w:val="0"/>
      <w:divBdr>
        <w:top w:val="none" w:sz="0" w:space="0" w:color="auto"/>
        <w:left w:val="none" w:sz="0" w:space="0" w:color="auto"/>
        <w:bottom w:val="none" w:sz="0" w:space="0" w:color="auto"/>
        <w:right w:val="none" w:sz="0" w:space="0" w:color="auto"/>
      </w:divBdr>
    </w:div>
    <w:div w:id="916282114">
      <w:bodyDiv w:val="1"/>
      <w:marLeft w:val="0"/>
      <w:marRight w:val="0"/>
      <w:marTop w:val="0"/>
      <w:marBottom w:val="0"/>
      <w:divBdr>
        <w:top w:val="none" w:sz="0" w:space="0" w:color="auto"/>
        <w:left w:val="none" w:sz="0" w:space="0" w:color="auto"/>
        <w:bottom w:val="none" w:sz="0" w:space="0" w:color="auto"/>
        <w:right w:val="none" w:sz="0" w:space="0" w:color="auto"/>
      </w:divBdr>
    </w:div>
    <w:div w:id="959796546">
      <w:bodyDiv w:val="1"/>
      <w:marLeft w:val="0"/>
      <w:marRight w:val="0"/>
      <w:marTop w:val="0"/>
      <w:marBottom w:val="0"/>
      <w:divBdr>
        <w:top w:val="none" w:sz="0" w:space="0" w:color="auto"/>
        <w:left w:val="none" w:sz="0" w:space="0" w:color="auto"/>
        <w:bottom w:val="none" w:sz="0" w:space="0" w:color="auto"/>
        <w:right w:val="none" w:sz="0" w:space="0" w:color="auto"/>
      </w:divBdr>
    </w:div>
    <w:div w:id="1000936874">
      <w:bodyDiv w:val="1"/>
      <w:marLeft w:val="0"/>
      <w:marRight w:val="0"/>
      <w:marTop w:val="0"/>
      <w:marBottom w:val="0"/>
      <w:divBdr>
        <w:top w:val="none" w:sz="0" w:space="0" w:color="auto"/>
        <w:left w:val="none" w:sz="0" w:space="0" w:color="auto"/>
        <w:bottom w:val="none" w:sz="0" w:space="0" w:color="auto"/>
        <w:right w:val="none" w:sz="0" w:space="0" w:color="auto"/>
      </w:divBdr>
    </w:div>
    <w:div w:id="1009219020">
      <w:bodyDiv w:val="1"/>
      <w:marLeft w:val="0"/>
      <w:marRight w:val="0"/>
      <w:marTop w:val="0"/>
      <w:marBottom w:val="0"/>
      <w:divBdr>
        <w:top w:val="none" w:sz="0" w:space="0" w:color="auto"/>
        <w:left w:val="none" w:sz="0" w:space="0" w:color="auto"/>
        <w:bottom w:val="none" w:sz="0" w:space="0" w:color="auto"/>
        <w:right w:val="none" w:sz="0" w:space="0" w:color="auto"/>
      </w:divBdr>
    </w:div>
    <w:div w:id="1018431517">
      <w:bodyDiv w:val="1"/>
      <w:marLeft w:val="0"/>
      <w:marRight w:val="0"/>
      <w:marTop w:val="0"/>
      <w:marBottom w:val="0"/>
      <w:divBdr>
        <w:top w:val="none" w:sz="0" w:space="0" w:color="auto"/>
        <w:left w:val="none" w:sz="0" w:space="0" w:color="auto"/>
        <w:bottom w:val="none" w:sz="0" w:space="0" w:color="auto"/>
        <w:right w:val="none" w:sz="0" w:space="0" w:color="auto"/>
      </w:divBdr>
    </w:div>
    <w:div w:id="1047142931">
      <w:bodyDiv w:val="1"/>
      <w:marLeft w:val="0"/>
      <w:marRight w:val="0"/>
      <w:marTop w:val="0"/>
      <w:marBottom w:val="0"/>
      <w:divBdr>
        <w:top w:val="none" w:sz="0" w:space="0" w:color="auto"/>
        <w:left w:val="none" w:sz="0" w:space="0" w:color="auto"/>
        <w:bottom w:val="none" w:sz="0" w:space="0" w:color="auto"/>
        <w:right w:val="none" w:sz="0" w:space="0" w:color="auto"/>
      </w:divBdr>
    </w:div>
    <w:div w:id="1082331287">
      <w:bodyDiv w:val="1"/>
      <w:marLeft w:val="0"/>
      <w:marRight w:val="0"/>
      <w:marTop w:val="0"/>
      <w:marBottom w:val="0"/>
      <w:divBdr>
        <w:top w:val="none" w:sz="0" w:space="0" w:color="auto"/>
        <w:left w:val="none" w:sz="0" w:space="0" w:color="auto"/>
        <w:bottom w:val="none" w:sz="0" w:space="0" w:color="auto"/>
        <w:right w:val="none" w:sz="0" w:space="0" w:color="auto"/>
      </w:divBdr>
    </w:div>
    <w:div w:id="1173453595">
      <w:bodyDiv w:val="1"/>
      <w:marLeft w:val="0"/>
      <w:marRight w:val="0"/>
      <w:marTop w:val="0"/>
      <w:marBottom w:val="0"/>
      <w:divBdr>
        <w:top w:val="none" w:sz="0" w:space="0" w:color="auto"/>
        <w:left w:val="none" w:sz="0" w:space="0" w:color="auto"/>
        <w:bottom w:val="none" w:sz="0" w:space="0" w:color="auto"/>
        <w:right w:val="none" w:sz="0" w:space="0" w:color="auto"/>
      </w:divBdr>
    </w:div>
    <w:div w:id="1186676096">
      <w:bodyDiv w:val="1"/>
      <w:marLeft w:val="0"/>
      <w:marRight w:val="0"/>
      <w:marTop w:val="0"/>
      <w:marBottom w:val="0"/>
      <w:divBdr>
        <w:top w:val="none" w:sz="0" w:space="0" w:color="auto"/>
        <w:left w:val="none" w:sz="0" w:space="0" w:color="auto"/>
        <w:bottom w:val="none" w:sz="0" w:space="0" w:color="auto"/>
        <w:right w:val="none" w:sz="0" w:space="0" w:color="auto"/>
      </w:divBdr>
    </w:div>
    <w:div w:id="1216046789">
      <w:bodyDiv w:val="1"/>
      <w:marLeft w:val="0"/>
      <w:marRight w:val="0"/>
      <w:marTop w:val="0"/>
      <w:marBottom w:val="0"/>
      <w:divBdr>
        <w:top w:val="none" w:sz="0" w:space="0" w:color="auto"/>
        <w:left w:val="none" w:sz="0" w:space="0" w:color="auto"/>
        <w:bottom w:val="none" w:sz="0" w:space="0" w:color="auto"/>
        <w:right w:val="none" w:sz="0" w:space="0" w:color="auto"/>
      </w:divBdr>
    </w:div>
    <w:div w:id="1260143778">
      <w:bodyDiv w:val="1"/>
      <w:marLeft w:val="0"/>
      <w:marRight w:val="0"/>
      <w:marTop w:val="0"/>
      <w:marBottom w:val="0"/>
      <w:divBdr>
        <w:top w:val="none" w:sz="0" w:space="0" w:color="auto"/>
        <w:left w:val="none" w:sz="0" w:space="0" w:color="auto"/>
        <w:bottom w:val="none" w:sz="0" w:space="0" w:color="auto"/>
        <w:right w:val="none" w:sz="0" w:space="0" w:color="auto"/>
      </w:divBdr>
    </w:div>
    <w:div w:id="1281230855">
      <w:bodyDiv w:val="1"/>
      <w:marLeft w:val="0"/>
      <w:marRight w:val="0"/>
      <w:marTop w:val="0"/>
      <w:marBottom w:val="0"/>
      <w:divBdr>
        <w:top w:val="none" w:sz="0" w:space="0" w:color="auto"/>
        <w:left w:val="none" w:sz="0" w:space="0" w:color="auto"/>
        <w:bottom w:val="none" w:sz="0" w:space="0" w:color="auto"/>
        <w:right w:val="none" w:sz="0" w:space="0" w:color="auto"/>
      </w:divBdr>
    </w:div>
    <w:div w:id="1309090269">
      <w:bodyDiv w:val="1"/>
      <w:marLeft w:val="0"/>
      <w:marRight w:val="0"/>
      <w:marTop w:val="0"/>
      <w:marBottom w:val="0"/>
      <w:divBdr>
        <w:top w:val="none" w:sz="0" w:space="0" w:color="auto"/>
        <w:left w:val="none" w:sz="0" w:space="0" w:color="auto"/>
        <w:bottom w:val="none" w:sz="0" w:space="0" w:color="auto"/>
        <w:right w:val="none" w:sz="0" w:space="0" w:color="auto"/>
      </w:divBdr>
    </w:div>
    <w:div w:id="1316106368">
      <w:bodyDiv w:val="1"/>
      <w:marLeft w:val="0"/>
      <w:marRight w:val="0"/>
      <w:marTop w:val="0"/>
      <w:marBottom w:val="0"/>
      <w:divBdr>
        <w:top w:val="none" w:sz="0" w:space="0" w:color="auto"/>
        <w:left w:val="none" w:sz="0" w:space="0" w:color="auto"/>
        <w:bottom w:val="none" w:sz="0" w:space="0" w:color="auto"/>
        <w:right w:val="none" w:sz="0" w:space="0" w:color="auto"/>
      </w:divBdr>
    </w:div>
    <w:div w:id="1347369545">
      <w:bodyDiv w:val="1"/>
      <w:marLeft w:val="0"/>
      <w:marRight w:val="0"/>
      <w:marTop w:val="0"/>
      <w:marBottom w:val="0"/>
      <w:divBdr>
        <w:top w:val="none" w:sz="0" w:space="0" w:color="auto"/>
        <w:left w:val="none" w:sz="0" w:space="0" w:color="auto"/>
        <w:bottom w:val="none" w:sz="0" w:space="0" w:color="auto"/>
        <w:right w:val="none" w:sz="0" w:space="0" w:color="auto"/>
      </w:divBdr>
    </w:div>
    <w:div w:id="1358965915">
      <w:bodyDiv w:val="1"/>
      <w:marLeft w:val="0"/>
      <w:marRight w:val="0"/>
      <w:marTop w:val="0"/>
      <w:marBottom w:val="0"/>
      <w:divBdr>
        <w:top w:val="none" w:sz="0" w:space="0" w:color="auto"/>
        <w:left w:val="none" w:sz="0" w:space="0" w:color="auto"/>
        <w:bottom w:val="none" w:sz="0" w:space="0" w:color="auto"/>
        <w:right w:val="none" w:sz="0" w:space="0" w:color="auto"/>
      </w:divBdr>
    </w:div>
    <w:div w:id="1360206681">
      <w:bodyDiv w:val="1"/>
      <w:marLeft w:val="0"/>
      <w:marRight w:val="0"/>
      <w:marTop w:val="0"/>
      <w:marBottom w:val="0"/>
      <w:divBdr>
        <w:top w:val="none" w:sz="0" w:space="0" w:color="auto"/>
        <w:left w:val="none" w:sz="0" w:space="0" w:color="auto"/>
        <w:bottom w:val="none" w:sz="0" w:space="0" w:color="auto"/>
        <w:right w:val="none" w:sz="0" w:space="0" w:color="auto"/>
      </w:divBdr>
    </w:div>
    <w:div w:id="1374618470">
      <w:bodyDiv w:val="1"/>
      <w:marLeft w:val="0"/>
      <w:marRight w:val="0"/>
      <w:marTop w:val="0"/>
      <w:marBottom w:val="0"/>
      <w:divBdr>
        <w:top w:val="none" w:sz="0" w:space="0" w:color="auto"/>
        <w:left w:val="none" w:sz="0" w:space="0" w:color="auto"/>
        <w:bottom w:val="none" w:sz="0" w:space="0" w:color="auto"/>
        <w:right w:val="none" w:sz="0" w:space="0" w:color="auto"/>
      </w:divBdr>
    </w:div>
    <w:div w:id="1409228475">
      <w:bodyDiv w:val="1"/>
      <w:marLeft w:val="0"/>
      <w:marRight w:val="0"/>
      <w:marTop w:val="0"/>
      <w:marBottom w:val="0"/>
      <w:divBdr>
        <w:top w:val="none" w:sz="0" w:space="0" w:color="auto"/>
        <w:left w:val="none" w:sz="0" w:space="0" w:color="auto"/>
        <w:bottom w:val="none" w:sz="0" w:space="0" w:color="auto"/>
        <w:right w:val="none" w:sz="0" w:space="0" w:color="auto"/>
      </w:divBdr>
    </w:div>
    <w:div w:id="1488016775">
      <w:bodyDiv w:val="1"/>
      <w:marLeft w:val="0"/>
      <w:marRight w:val="0"/>
      <w:marTop w:val="0"/>
      <w:marBottom w:val="0"/>
      <w:divBdr>
        <w:top w:val="none" w:sz="0" w:space="0" w:color="auto"/>
        <w:left w:val="none" w:sz="0" w:space="0" w:color="auto"/>
        <w:bottom w:val="none" w:sz="0" w:space="0" w:color="auto"/>
        <w:right w:val="none" w:sz="0" w:space="0" w:color="auto"/>
      </w:divBdr>
    </w:div>
    <w:div w:id="1539321225">
      <w:bodyDiv w:val="1"/>
      <w:marLeft w:val="0"/>
      <w:marRight w:val="0"/>
      <w:marTop w:val="0"/>
      <w:marBottom w:val="0"/>
      <w:divBdr>
        <w:top w:val="none" w:sz="0" w:space="0" w:color="auto"/>
        <w:left w:val="none" w:sz="0" w:space="0" w:color="auto"/>
        <w:bottom w:val="none" w:sz="0" w:space="0" w:color="auto"/>
        <w:right w:val="none" w:sz="0" w:space="0" w:color="auto"/>
      </w:divBdr>
    </w:div>
    <w:div w:id="1650094005">
      <w:bodyDiv w:val="1"/>
      <w:marLeft w:val="0"/>
      <w:marRight w:val="0"/>
      <w:marTop w:val="0"/>
      <w:marBottom w:val="0"/>
      <w:divBdr>
        <w:top w:val="none" w:sz="0" w:space="0" w:color="auto"/>
        <w:left w:val="none" w:sz="0" w:space="0" w:color="auto"/>
        <w:bottom w:val="none" w:sz="0" w:space="0" w:color="auto"/>
        <w:right w:val="none" w:sz="0" w:space="0" w:color="auto"/>
      </w:divBdr>
    </w:div>
    <w:div w:id="1657145908">
      <w:bodyDiv w:val="1"/>
      <w:marLeft w:val="0"/>
      <w:marRight w:val="0"/>
      <w:marTop w:val="0"/>
      <w:marBottom w:val="0"/>
      <w:divBdr>
        <w:top w:val="none" w:sz="0" w:space="0" w:color="auto"/>
        <w:left w:val="none" w:sz="0" w:space="0" w:color="auto"/>
        <w:bottom w:val="none" w:sz="0" w:space="0" w:color="auto"/>
        <w:right w:val="none" w:sz="0" w:space="0" w:color="auto"/>
      </w:divBdr>
    </w:div>
    <w:div w:id="1670139724">
      <w:bodyDiv w:val="1"/>
      <w:marLeft w:val="0"/>
      <w:marRight w:val="0"/>
      <w:marTop w:val="0"/>
      <w:marBottom w:val="0"/>
      <w:divBdr>
        <w:top w:val="none" w:sz="0" w:space="0" w:color="auto"/>
        <w:left w:val="none" w:sz="0" w:space="0" w:color="auto"/>
        <w:bottom w:val="none" w:sz="0" w:space="0" w:color="auto"/>
        <w:right w:val="none" w:sz="0" w:space="0" w:color="auto"/>
      </w:divBdr>
    </w:div>
    <w:div w:id="1721401149">
      <w:bodyDiv w:val="1"/>
      <w:marLeft w:val="0"/>
      <w:marRight w:val="0"/>
      <w:marTop w:val="0"/>
      <w:marBottom w:val="0"/>
      <w:divBdr>
        <w:top w:val="none" w:sz="0" w:space="0" w:color="auto"/>
        <w:left w:val="none" w:sz="0" w:space="0" w:color="auto"/>
        <w:bottom w:val="none" w:sz="0" w:space="0" w:color="auto"/>
        <w:right w:val="none" w:sz="0" w:space="0" w:color="auto"/>
      </w:divBdr>
    </w:div>
    <w:div w:id="1777559319">
      <w:bodyDiv w:val="1"/>
      <w:marLeft w:val="0"/>
      <w:marRight w:val="0"/>
      <w:marTop w:val="0"/>
      <w:marBottom w:val="0"/>
      <w:divBdr>
        <w:top w:val="none" w:sz="0" w:space="0" w:color="auto"/>
        <w:left w:val="none" w:sz="0" w:space="0" w:color="auto"/>
        <w:bottom w:val="none" w:sz="0" w:space="0" w:color="auto"/>
        <w:right w:val="none" w:sz="0" w:space="0" w:color="auto"/>
      </w:divBdr>
    </w:div>
    <w:div w:id="1817257357">
      <w:bodyDiv w:val="1"/>
      <w:marLeft w:val="0"/>
      <w:marRight w:val="0"/>
      <w:marTop w:val="0"/>
      <w:marBottom w:val="0"/>
      <w:divBdr>
        <w:top w:val="none" w:sz="0" w:space="0" w:color="auto"/>
        <w:left w:val="none" w:sz="0" w:space="0" w:color="auto"/>
        <w:bottom w:val="none" w:sz="0" w:space="0" w:color="auto"/>
        <w:right w:val="none" w:sz="0" w:space="0" w:color="auto"/>
      </w:divBdr>
    </w:div>
    <w:div w:id="1819229331">
      <w:bodyDiv w:val="1"/>
      <w:marLeft w:val="0"/>
      <w:marRight w:val="0"/>
      <w:marTop w:val="0"/>
      <w:marBottom w:val="0"/>
      <w:divBdr>
        <w:top w:val="none" w:sz="0" w:space="0" w:color="auto"/>
        <w:left w:val="none" w:sz="0" w:space="0" w:color="auto"/>
        <w:bottom w:val="none" w:sz="0" w:space="0" w:color="auto"/>
        <w:right w:val="none" w:sz="0" w:space="0" w:color="auto"/>
      </w:divBdr>
    </w:div>
    <w:div w:id="1865708443">
      <w:bodyDiv w:val="1"/>
      <w:marLeft w:val="0"/>
      <w:marRight w:val="0"/>
      <w:marTop w:val="0"/>
      <w:marBottom w:val="0"/>
      <w:divBdr>
        <w:top w:val="none" w:sz="0" w:space="0" w:color="auto"/>
        <w:left w:val="none" w:sz="0" w:space="0" w:color="auto"/>
        <w:bottom w:val="none" w:sz="0" w:space="0" w:color="auto"/>
        <w:right w:val="none" w:sz="0" w:space="0" w:color="auto"/>
      </w:divBdr>
    </w:div>
    <w:div w:id="1883715291">
      <w:bodyDiv w:val="1"/>
      <w:marLeft w:val="0"/>
      <w:marRight w:val="0"/>
      <w:marTop w:val="0"/>
      <w:marBottom w:val="0"/>
      <w:divBdr>
        <w:top w:val="none" w:sz="0" w:space="0" w:color="auto"/>
        <w:left w:val="none" w:sz="0" w:space="0" w:color="auto"/>
        <w:bottom w:val="none" w:sz="0" w:space="0" w:color="auto"/>
        <w:right w:val="none" w:sz="0" w:space="0" w:color="auto"/>
      </w:divBdr>
    </w:div>
    <w:div w:id="1907298218">
      <w:bodyDiv w:val="1"/>
      <w:marLeft w:val="0"/>
      <w:marRight w:val="0"/>
      <w:marTop w:val="0"/>
      <w:marBottom w:val="0"/>
      <w:divBdr>
        <w:top w:val="none" w:sz="0" w:space="0" w:color="auto"/>
        <w:left w:val="none" w:sz="0" w:space="0" w:color="auto"/>
        <w:bottom w:val="none" w:sz="0" w:space="0" w:color="auto"/>
        <w:right w:val="none" w:sz="0" w:space="0" w:color="auto"/>
      </w:divBdr>
    </w:div>
    <w:div w:id="1911161056">
      <w:bodyDiv w:val="1"/>
      <w:marLeft w:val="0"/>
      <w:marRight w:val="0"/>
      <w:marTop w:val="0"/>
      <w:marBottom w:val="0"/>
      <w:divBdr>
        <w:top w:val="none" w:sz="0" w:space="0" w:color="auto"/>
        <w:left w:val="none" w:sz="0" w:space="0" w:color="auto"/>
        <w:bottom w:val="none" w:sz="0" w:space="0" w:color="auto"/>
        <w:right w:val="none" w:sz="0" w:space="0" w:color="auto"/>
      </w:divBdr>
    </w:div>
    <w:div w:id="1988780480">
      <w:bodyDiv w:val="1"/>
      <w:marLeft w:val="0"/>
      <w:marRight w:val="0"/>
      <w:marTop w:val="0"/>
      <w:marBottom w:val="0"/>
      <w:divBdr>
        <w:top w:val="none" w:sz="0" w:space="0" w:color="auto"/>
        <w:left w:val="none" w:sz="0" w:space="0" w:color="auto"/>
        <w:bottom w:val="none" w:sz="0" w:space="0" w:color="auto"/>
        <w:right w:val="none" w:sz="0" w:space="0" w:color="auto"/>
      </w:divBdr>
    </w:div>
    <w:div w:id="2026439073">
      <w:bodyDiv w:val="1"/>
      <w:marLeft w:val="0"/>
      <w:marRight w:val="0"/>
      <w:marTop w:val="0"/>
      <w:marBottom w:val="0"/>
      <w:divBdr>
        <w:top w:val="none" w:sz="0" w:space="0" w:color="auto"/>
        <w:left w:val="none" w:sz="0" w:space="0" w:color="auto"/>
        <w:bottom w:val="none" w:sz="0" w:space="0" w:color="auto"/>
        <w:right w:val="none" w:sz="0" w:space="0" w:color="auto"/>
      </w:divBdr>
    </w:div>
    <w:div w:id="2076776136">
      <w:bodyDiv w:val="1"/>
      <w:marLeft w:val="0"/>
      <w:marRight w:val="0"/>
      <w:marTop w:val="0"/>
      <w:marBottom w:val="0"/>
      <w:divBdr>
        <w:top w:val="none" w:sz="0" w:space="0" w:color="auto"/>
        <w:left w:val="none" w:sz="0" w:space="0" w:color="auto"/>
        <w:bottom w:val="none" w:sz="0" w:space="0" w:color="auto"/>
        <w:right w:val="none" w:sz="0" w:space="0" w:color="auto"/>
      </w:divBdr>
    </w:div>
    <w:div w:id="2117023575">
      <w:bodyDiv w:val="1"/>
      <w:marLeft w:val="0"/>
      <w:marRight w:val="0"/>
      <w:marTop w:val="0"/>
      <w:marBottom w:val="0"/>
      <w:divBdr>
        <w:top w:val="none" w:sz="0" w:space="0" w:color="auto"/>
        <w:left w:val="none" w:sz="0" w:space="0" w:color="auto"/>
        <w:bottom w:val="none" w:sz="0" w:space="0" w:color="auto"/>
        <w:right w:val="none" w:sz="0" w:space="0" w:color="auto"/>
      </w:divBdr>
    </w:div>
    <w:div w:id="2140296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diagramData" Target="diagrams/data1.xml"/><Relationship Id="rId26" Type="http://schemas.openxmlformats.org/officeDocument/2006/relationships/image" Target="media/image3.png"/><Relationship Id="rId39" Type="http://schemas.openxmlformats.org/officeDocument/2006/relationships/image" Target="media/image6.png"/><Relationship Id="rId21" Type="http://schemas.openxmlformats.org/officeDocument/2006/relationships/diagramColors" Target="diagrams/colors1.xml"/><Relationship Id="rId34" Type="http://schemas.openxmlformats.org/officeDocument/2006/relationships/hyperlink" Target="https://en.wikipedia.org/wiki/Pulse_watch?utm_.com" TargetMode="External"/><Relationship Id="rId42" Type="http://schemas.openxmlformats.org/officeDocument/2006/relationships/hyperlink" Target="https://www.astesj.com/v06/i01/p142/?utm_source=" TargetMode="External"/><Relationship Id="rId47" Type="http://schemas.openxmlformats.org/officeDocument/2006/relationships/image" Target="media/image10.png"/><Relationship Id="rId50" Type="http://schemas.openxmlformats.org/officeDocument/2006/relationships/hyperlink" Target="file:///F:\CAT\PAT%20(gr12)\Rachidi%20Nesh%2012F%20PAT\Phase%202\Task%202\Database.accdb" TargetMode="External"/><Relationship Id="rId55" Type="http://schemas.openxmlformats.org/officeDocument/2006/relationships/comments" Target="comments.xml"/><Relationship Id="rId63" Type="http://schemas.openxmlformats.org/officeDocument/2006/relationships/image" Target="media/image18.png"/><Relationship Id="rId68" Type="http://schemas.openxmlformats.org/officeDocument/2006/relationships/footer" Target="footer7.xml"/><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file:///D:\CAT\PAT%20(gr12)\Rachidi%20Nesh%2012F%20PAT\Phase%202\Task%202\Final%20Report.docx" TargetMode="External"/><Relationship Id="rId29" Type="http://schemas.openxmlformats.org/officeDocument/2006/relationships/hyperlink" Target="https://en.wikipedia.org/wiki/Pulse_watch?utm_.com" TargetMode="External"/><Relationship Id="rId11" Type="http://schemas.openxmlformats.org/officeDocument/2006/relationships/footer" Target="footer1.xml"/><Relationship Id="rId24" Type="http://schemas.openxmlformats.org/officeDocument/2006/relationships/footer" Target="footer3.xml"/><Relationship Id="rId32" Type="http://schemas.openxmlformats.org/officeDocument/2006/relationships/hyperlink" Target="file:///E:\CAT\PAT%20(gr12)\Rachidi%20Nesh%2012F%20PAT\Phase%201\Questionnaires(Completed)\Scanned%20Questionnaires.pdf" TargetMode="External"/><Relationship Id="rId37" Type="http://schemas.openxmlformats.org/officeDocument/2006/relationships/image" Target="media/image5.png"/><Relationship Id="rId40" Type="http://schemas.openxmlformats.org/officeDocument/2006/relationships/hyperlink" Target="https://emfacademy.com/lowest-radiation-cell-phones/?utm_source=.com" TargetMode="External"/><Relationship Id="rId45" Type="http://schemas.openxmlformats.org/officeDocument/2006/relationships/image" Target="media/image9.png"/><Relationship Id="rId53" Type="http://schemas.openxmlformats.org/officeDocument/2006/relationships/hyperlink" Target="file:///F:\CAT\PAT%20(gr12)\Rachidi%20Nesh%2012F%20PAT\Phase%202\Task%202\Database.accdb" TargetMode="External"/><Relationship Id="rId58" Type="http://schemas.openxmlformats.org/officeDocument/2006/relationships/image" Target="media/image13.emf"/><Relationship Id="rId66"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hyperlink" Target="file:///D:\CAT\PAT%20(gr12)\Rachidi%20Nesh%2012F%20PAT\Phase%202\Task%202\Final%20Report.docx" TargetMode="External"/><Relationship Id="rId23" Type="http://schemas.openxmlformats.org/officeDocument/2006/relationships/image" Target="media/image2.jpg"/><Relationship Id="rId28" Type="http://schemas.openxmlformats.org/officeDocument/2006/relationships/hyperlink" Target="file:///F:\CAT\PAT%20(gr12)\Rachidi%20Nesh%2012F%20PAT\Phase%202\Task%202\Questionnaires(Completed)\Scanned%20Questionnaires.pdf" TargetMode="External"/><Relationship Id="rId36" Type="http://schemas.openxmlformats.org/officeDocument/2006/relationships/hyperlink" Target="https://www.youtube.com/watch?v=m0wXeSxQj9I" TargetMode="External"/><Relationship Id="rId49" Type="http://schemas.openxmlformats.org/officeDocument/2006/relationships/image" Target="media/image12.png"/><Relationship Id="rId57" Type="http://schemas.openxmlformats.org/officeDocument/2006/relationships/footer" Target="footer6.xml"/><Relationship Id="rId61" Type="http://schemas.openxmlformats.org/officeDocument/2006/relationships/image" Target="media/image16.png"/><Relationship Id="rId10" Type="http://schemas.openxmlformats.org/officeDocument/2006/relationships/header" Target="header1.xml"/><Relationship Id="rId19" Type="http://schemas.openxmlformats.org/officeDocument/2006/relationships/diagramLayout" Target="diagrams/layout1.xml"/><Relationship Id="rId31" Type="http://schemas.openxmlformats.org/officeDocument/2006/relationships/hyperlink" Target="file:///E:\CAT\PAT%20(gr12)\Rachidi%20Nesh%2012F%20PAT\Phase%201\Questionnaires(Completed)\Scanned%20Questionnaires.pdf" TargetMode="External"/><Relationship Id="rId44" Type="http://schemas.openxmlformats.org/officeDocument/2006/relationships/hyperlink" Target="https://techlywise.com/smart-devices-features-advantages-disadvantages/" TargetMode="External"/><Relationship Id="rId52" Type="http://schemas.openxmlformats.org/officeDocument/2006/relationships/footer" Target="footer5.xml"/><Relationship Id="rId60" Type="http://schemas.openxmlformats.org/officeDocument/2006/relationships/image" Target="media/image15.png"/><Relationship Id="rId65" Type="http://schemas.openxmlformats.org/officeDocument/2006/relationships/image" Target="media/image20.png"/><Relationship Id="rId73" Type="http://schemas.microsoft.com/office/2016/09/relationships/commentsIds" Target="commentsIds.xml"/><Relationship Id="rId4" Type="http://schemas.openxmlformats.org/officeDocument/2006/relationships/styles" Target="styles.xml"/><Relationship Id="rId9" Type="http://schemas.openxmlformats.org/officeDocument/2006/relationships/image" Target="media/image1.bin"/><Relationship Id="rId14" Type="http://schemas.openxmlformats.org/officeDocument/2006/relationships/hyperlink" Target="file:///D:\CAT\PAT%20(gr12)\Rachidi%20Nesh%2012F%20PAT\Phase%202\Task%202\Final%20Report.docx" TargetMode="External"/><Relationship Id="rId22" Type="http://schemas.microsoft.com/office/2007/relationships/diagramDrawing" Target="diagrams/drawing1.xml"/><Relationship Id="rId27" Type="http://schemas.openxmlformats.org/officeDocument/2006/relationships/hyperlink" Target="https://www.youtube.com/watch?v=4kRaO8bB-so" TargetMode="External"/><Relationship Id="rId30" Type="http://schemas.openxmlformats.org/officeDocument/2006/relationships/hyperlink" Target="file:///E:\CAT\PAT%20(gr12)\Rachidi%20Nesh%2012F%20PAT\Phase%201\Questionnaires(Completed)\Scanned%20Questionnaires.pdf" TargetMode="External"/><Relationship Id="rId35" Type="http://schemas.openxmlformats.org/officeDocument/2006/relationships/image" Target="media/image4.png"/><Relationship Id="rId43" Type="http://schemas.openxmlformats.org/officeDocument/2006/relationships/image" Target="media/image8.png"/><Relationship Id="rId48" Type="http://schemas.openxmlformats.org/officeDocument/2006/relationships/image" Target="media/image11.png"/><Relationship Id="rId56" Type="http://schemas.microsoft.com/office/2011/relationships/commentsExtended" Target="commentsExtended.xml"/><Relationship Id="rId64" Type="http://schemas.openxmlformats.org/officeDocument/2006/relationships/image" Target="media/image19.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footer" Target="footer4.xml"/><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file:///D:\CAT\PAT%20(gr12)\Rachidi%20Nesh%2012F%20PAT\Phase%202\Task%202\Final%20Report.docx" TargetMode="External"/><Relationship Id="rId25" Type="http://schemas.openxmlformats.org/officeDocument/2006/relationships/hyperlink" Target="https://www.techtarget.com/searchmobilecomputing/definition/wearable-technology" TargetMode="External"/><Relationship Id="rId33" Type="http://schemas.openxmlformats.org/officeDocument/2006/relationships/hyperlink" Target="https://www.androidpolice.com/fitness-trackers-smartwatches-meaure-vitals-explainer/" TargetMode="External"/><Relationship Id="rId38" Type="http://schemas.openxmlformats.org/officeDocument/2006/relationships/hyperlink" Target="https://en.wikipedia.org/wiki/Withings?utm_.com" TargetMode="External"/><Relationship Id="rId46" Type="http://schemas.openxmlformats.org/officeDocument/2006/relationships/hyperlink" Target="https://en.wikipedia.org/wiki/Sustainable_design" TargetMode="External"/><Relationship Id="rId59" Type="http://schemas.openxmlformats.org/officeDocument/2006/relationships/image" Target="media/image14.png"/><Relationship Id="rId67" Type="http://schemas.openxmlformats.org/officeDocument/2006/relationships/image" Target="media/image22.png"/><Relationship Id="rId20" Type="http://schemas.openxmlformats.org/officeDocument/2006/relationships/diagramQuickStyle" Target="diagrams/quickStyle1.xml"/><Relationship Id="rId41" Type="http://schemas.openxmlformats.org/officeDocument/2006/relationships/image" Target="media/image7.png"/><Relationship Id="rId54" Type="http://schemas.openxmlformats.org/officeDocument/2006/relationships/hyperlink" Target="file:///F:\CAT\PAT%20(gr12)\Rachidi%20Nesh%2012F%20PAT\Phase%202\Task%202\Database.accdb" TargetMode="External"/><Relationship Id="rId62" Type="http://schemas.openxmlformats.org/officeDocument/2006/relationships/image" Target="media/image17.pn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2" Type="http://schemas.openxmlformats.org/officeDocument/2006/relationships/recipientData" Target="recipientData.xml"/><Relationship Id="rId1" Type="http://schemas.openxmlformats.org/officeDocument/2006/relationships/mailMergeSource" Target="file:///F:\CAT\PAT%20(gr12)\Rachidi%20Nesh%2012F%20PAT\Phase%202\Task%201\Usage_%20Solutions%20and%20Benefits%20to%20smart%20technologies(Recepient%20List).xls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AFB805B-DC25-41DD-BDE5-39D6E349F827}" type="doc">
      <dgm:prSet loTypeId="urn:microsoft.com/office/officeart/2005/8/layout/hierarchy6" loCatId="hierarchy" qsTypeId="urn:microsoft.com/office/officeart/2005/8/quickstyle/3d4" qsCatId="3D" csTypeId="urn:microsoft.com/office/officeart/2005/8/colors/accent1_2" csCatId="accent1" phldr="1"/>
      <dgm:spPr/>
      <dgm:t>
        <a:bodyPr/>
        <a:lstStyle/>
        <a:p>
          <a:endParaRPr lang="en-US"/>
        </a:p>
      </dgm:t>
    </dgm:pt>
    <dgm:pt modelId="{7722CC0B-22FA-4E75-8D7A-A57CDA6A796F}">
      <dgm:prSet phldrT="[Text]"/>
      <dgm:spPr>
        <a:solidFill>
          <a:schemeClr val="accent1">
            <a:lumMod val="75000"/>
          </a:schemeClr>
        </a:solidFill>
      </dgm:spPr>
      <dgm:t>
        <a:bodyPr/>
        <a:lstStyle/>
        <a:p>
          <a:r>
            <a:rPr lang="en-US"/>
            <a:t>Applications </a:t>
          </a:r>
        </a:p>
      </dgm:t>
    </dgm:pt>
    <dgm:pt modelId="{F4D02137-D026-464B-9533-6CDA5FF111D8}" type="parTrans" cxnId="{7BE95520-0FCD-43DE-922F-E2E6AA70B7DA}">
      <dgm:prSet/>
      <dgm:spPr/>
      <dgm:t>
        <a:bodyPr/>
        <a:lstStyle/>
        <a:p>
          <a:endParaRPr lang="en-US"/>
        </a:p>
      </dgm:t>
    </dgm:pt>
    <dgm:pt modelId="{9E876C23-FF97-4B9C-BA70-DDA8E05F48E7}" type="sibTrans" cxnId="{7BE95520-0FCD-43DE-922F-E2E6AA70B7DA}">
      <dgm:prSet/>
      <dgm:spPr/>
      <dgm:t>
        <a:bodyPr/>
        <a:lstStyle/>
        <a:p>
          <a:endParaRPr lang="en-US"/>
        </a:p>
      </dgm:t>
    </dgm:pt>
    <dgm:pt modelId="{9AC97AF6-B4C9-4B78-84EE-721AC6DEA0AF}">
      <dgm:prSet phldrT="[Text]"/>
      <dgm:spPr>
        <a:solidFill>
          <a:srgbClr val="CC99FF"/>
        </a:solidFill>
      </dgm:spPr>
      <dgm:t>
        <a:bodyPr/>
        <a:lstStyle/>
        <a:p>
          <a:r>
            <a:rPr lang="en-US"/>
            <a:t>Word Processing(Report)</a:t>
          </a:r>
        </a:p>
      </dgm:t>
    </dgm:pt>
    <dgm:pt modelId="{7FC97BA2-DC4E-4794-901F-F59779DB272F}" type="parTrans" cxnId="{FE0ECE31-00D7-4EE8-BFB5-DC90F839EE98}">
      <dgm:prSet/>
      <dgm:spPr/>
      <dgm:t>
        <a:bodyPr/>
        <a:lstStyle/>
        <a:p>
          <a:endParaRPr lang="en-US"/>
        </a:p>
      </dgm:t>
    </dgm:pt>
    <dgm:pt modelId="{E36A89A0-895D-462A-949B-D0CE6F150FF7}" type="sibTrans" cxnId="{FE0ECE31-00D7-4EE8-BFB5-DC90F839EE98}">
      <dgm:prSet/>
      <dgm:spPr/>
      <dgm:t>
        <a:bodyPr/>
        <a:lstStyle/>
        <a:p>
          <a:endParaRPr lang="en-US"/>
        </a:p>
      </dgm:t>
    </dgm:pt>
    <dgm:pt modelId="{BC8B4BFF-6695-419B-81BD-7DC22FEB7CB3}">
      <dgm:prSet phldrT="[Text]"/>
      <dgm:spPr>
        <a:solidFill>
          <a:srgbClr val="9966FF"/>
        </a:solidFill>
      </dgm:spPr>
      <dgm:t>
        <a:bodyPr/>
        <a:lstStyle/>
        <a:p>
          <a:r>
            <a:rPr lang="en-US"/>
            <a:t>I’m using word processing in order to collect data that not only relates to my topic but answers the focus questions which in my case is determining whether or not smart accessories have the potential to be effective in the everyday lives of people. To do this I’d need to collect data on the challenges, disadvantages as well as the advantages to produce clear and understandable information in the form of a word document. This document will be further processed by a Database created by me to produce records which meet a specific criteria and those records along with the initial information will be presented in the form of website of my creation.</a:t>
          </a:r>
        </a:p>
      </dgm:t>
    </dgm:pt>
    <dgm:pt modelId="{49524727-3199-4D9D-A6F5-10ECC7533BD8}" type="parTrans" cxnId="{CA522CF5-AF91-4048-8A98-25B786B26C4F}">
      <dgm:prSet/>
      <dgm:spPr/>
      <dgm:t>
        <a:bodyPr/>
        <a:lstStyle/>
        <a:p>
          <a:endParaRPr lang="en-US"/>
        </a:p>
      </dgm:t>
    </dgm:pt>
    <dgm:pt modelId="{8EE8338E-9535-4A1C-99FB-4012A78BC41F}" type="sibTrans" cxnId="{CA522CF5-AF91-4048-8A98-25B786B26C4F}">
      <dgm:prSet/>
      <dgm:spPr/>
      <dgm:t>
        <a:bodyPr/>
        <a:lstStyle/>
        <a:p>
          <a:endParaRPr lang="en-US"/>
        </a:p>
      </dgm:t>
    </dgm:pt>
    <dgm:pt modelId="{2C773BB2-28A1-46E9-B3C1-D874039CBE91}">
      <dgm:prSet phldrT="[Text]"/>
      <dgm:spPr>
        <a:solidFill>
          <a:srgbClr val="CC99FF"/>
        </a:solidFill>
      </dgm:spPr>
      <dgm:t>
        <a:bodyPr/>
        <a:lstStyle/>
        <a:p>
          <a:r>
            <a:rPr lang="en-US"/>
            <a:t>Database</a:t>
          </a:r>
        </a:p>
      </dgm:t>
    </dgm:pt>
    <dgm:pt modelId="{7C91B5EC-C41E-4545-BFC1-9912A2B01613}" type="parTrans" cxnId="{C6C46593-3FD9-4E66-8B7B-DEEE1384E112}">
      <dgm:prSet/>
      <dgm:spPr/>
      <dgm:t>
        <a:bodyPr/>
        <a:lstStyle/>
        <a:p>
          <a:endParaRPr lang="en-US"/>
        </a:p>
      </dgm:t>
    </dgm:pt>
    <dgm:pt modelId="{B9C5AA21-6E0A-489C-BC93-910DF3D1FD08}" type="sibTrans" cxnId="{C6C46593-3FD9-4E66-8B7B-DEEE1384E112}">
      <dgm:prSet/>
      <dgm:spPr/>
      <dgm:t>
        <a:bodyPr/>
        <a:lstStyle/>
        <a:p>
          <a:endParaRPr lang="en-US"/>
        </a:p>
      </dgm:t>
    </dgm:pt>
    <dgm:pt modelId="{7F122369-8A07-4065-A95F-182D260F1B41}">
      <dgm:prSet phldrT="[Text]"/>
      <dgm:spPr>
        <a:solidFill>
          <a:srgbClr val="9966FF"/>
        </a:solidFill>
      </dgm:spPr>
      <dgm:t>
        <a:bodyPr/>
        <a:lstStyle/>
        <a:p>
          <a:r>
            <a:rPr lang="en-US"/>
            <a:t>I’m using a database that I would have created that is based on the information in the processed document. From it I will create two tables from which I will extract information that meets a certain criteria in the form of  two reports, two  forms and three queries. The information extracted will give an idea of how knowledgeable people are on smart accessories, potential threats as well as possible solutions to mitigate these threats or challenges. All the information will be further presented in a website which will be created by myself.</a:t>
          </a:r>
        </a:p>
      </dgm:t>
    </dgm:pt>
    <dgm:pt modelId="{66F10CE4-85A6-46AB-9FEF-B145475D863D}" type="parTrans" cxnId="{8ED9783C-10A4-4FEA-9CEF-2ABB098C3735}">
      <dgm:prSet/>
      <dgm:spPr/>
      <dgm:t>
        <a:bodyPr/>
        <a:lstStyle/>
        <a:p>
          <a:endParaRPr lang="en-US"/>
        </a:p>
      </dgm:t>
    </dgm:pt>
    <dgm:pt modelId="{EEC4BEDA-09B8-4193-8181-5D60102E77D4}" type="sibTrans" cxnId="{8ED9783C-10A4-4FEA-9CEF-2ABB098C3735}">
      <dgm:prSet/>
      <dgm:spPr/>
      <dgm:t>
        <a:bodyPr/>
        <a:lstStyle/>
        <a:p>
          <a:endParaRPr lang="en-US"/>
        </a:p>
      </dgm:t>
    </dgm:pt>
    <dgm:pt modelId="{2E57C4B3-9658-4942-8DE4-02E89564F873}">
      <dgm:prSet/>
      <dgm:spPr>
        <a:solidFill>
          <a:srgbClr val="CC99FF"/>
        </a:solidFill>
      </dgm:spPr>
      <dgm:t>
        <a:bodyPr/>
        <a:lstStyle/>
        <a:p>
          <a:r>
            <a:rPr lang="en-US"/>
            <a:t>Website</a:t>
          </a:r>
        </a:p>
      </dgm:t>
    </dgm:pt>
    <dgm:pt modelId="{9DCA98E7-2228-4CEC-8E9B-9DCEAB411948}" type="parTrans" cxnId="{4CF1C44B-A163-4273-A052-6A744EB82662}">
      <dgm:prSet/>
      <dgm:spPr/>
      <dgm:t>
        <a:bodyPr/>
        <a:lstStyle/>
        <a:p>
          <a:endParaRPr lang="en-US"/>
        </a:p>
      </dgm:t>
    </dgm:pt>
    <dgm:pt modelId="{A170DFF8-F7A0-41D5-985A-240710E8941C}" type="sibTrans" cxnId="{4CF1C44B-A163-4273-A052-6A744EB82662}">
      <dgm:prSet/>
      <dgm:spPr/>
      <dgm:t>
        <a:bodyPr/>
        <a:lstStyle/>
        <a:p>
          <a:endParaRPr lang="en-US"/>
        </a:p>
      </dgm:t>
    </dgm:pt>
    <dgm:pt modelId="{73E1C8E4-A4F1-4650-BE6C-9BD2065A4D04}">
      <dgm:prSet/>
      <dgm:spPr>
        <a:solidFill>
          <a:srgbClr val="9966FF"/>
        </a:solidFill>
      </dgm:spPr>
      <dgm:t>
        <a:bodyPr/>
        <a:lstStyle/>
        <a:p>
          <a:r>
            <a:rPr lang="en-US"/>
            <a:t>The purpose of the website is to present my processed information and my findings. This will most likely be in the form of a presentation to a group of people or an audience. This serves the purpose of communicating my findings on smart access as well as indicating whether or not their challenges are worth the benefits they provide. If so, the everyday lives of people could become a little more easier and more convenient.</a:t>
          </a:r>
        </a:p>
      </dgm:t>
    </dgm:pt>
    <dgm:pt modelId="{036F0F89-531A-4A8A-A8A3-C1C41F3CFF2A}" type="parTrans" cxnId="{05325BB3-CF41-4B73-9F29-F8E1C33E87E2}">
      <dgm:prSet/>
      <dgm:spPr/>
      <dgm:t>
        <a:bodyPr/>
        <a:lstStyle/>
        <a:p>
          <a:endParaRPr lang="en-US"/>
        </a:p>
      </dgm:t>
    </dgm:pt>
    <dgm:pt modelId="{102EC032-A1C3-4810-A4E6-DDABAA4ED3E4}" type="sibTrans" cxnId="{05325BB3-CF41-4B73-9F29-F8E1C33E87E2}">
      <dgm:prSet/>
      <dgm:spPr/>
      <dgm:t>
        <a:bodyPr/>
        <a:lstStyle/>
        <a:p>
          <a:endParaRPr lang="en-US"/>
        </a:p>
      </dgm:t>
    </dgm:pt>
    <dgm:pt modelId="{1F9D8607-D4A4-429C-881D-DC919AD5FA5F}" type="pres">
      <dgm:prSet presAssocID="{EAFB805B-DC25-41DD-BDE5-39D6E349F827}" presName="mainComposite" presStyleCnt="0">
        <dgm:presLayoutVars>
          <dgm:chPref val="1"/>
          <dgm:dir/>
          <dgm:animOne val="branch"/>
          <dgm:animLvl val="lvl"/>
          <dgm:resizeHandles val="exact"/>
        </dgm:presLayoutVars>
      </dgm:prSet>
      <dgm:spPr/>
      <dgm:t>
        <a:bodyPr/>
        <a:lstStyle/>
        <a:p>
          <a:endParaRPr lang="en-US"/>
        </a:p>
      </dgm:t>
    </dgm:pt>
    <dgm:pt modelId="{DA2FFD2E-0B74-4793-8F1D-FD309E99ACD7}" type="pres">
      <dgm:prSet presAssocID="{EAFB805B-DC25-41DD-BDE5-39D6E349F827}" presName="hierFlow" presStyleCnt="0"/>
      <dgm:spPr/>
    </dgm:pt>
    <dgm:pt modelId="{556D7C4B-3FFA-47B7-B7A5-7323ACA04E36}" type="pres">
      <dgm:prSet presAssocID="{EAFB805B-DC25-41DD-BDE5-39D6E349F827}" presName="hierChild1" presStyleCnt="0">
        <dgm:presLayoutVars>
          <dgm:chPref val="1"/>
          <dgm:animOne val="branch"/>
          <dgm:animLvl val="lvl"/>
        </dgm:presLayoutVars>
      </dgm:prSet>
      <dgm:spPr/>
    </dgm:pt>
    <dgm:pt modelId="{6DF7D89B-2ED6-4EC7-91B4-4203A38C2632}" type="pres">
      <dgm:prSet presAssocID="{7722CC0B-22FA-4E75-8D7A-A57CDA6A796F}" presName="Name14" presStyleCnt="0"/>
      <dgm:spPr/>
    </dgm:pt>
    <dgm:pt modelId="{7E3972E2-0A1D-4A50-882A-5F801B420834}" type="pres">
      <dgm:prSet presAssocID="{7722CC0B-22FA-4E75-8D7A-A57CDA6A796F}" presName="level1Shape" presStyleLbl="node0" presStyleIdx="0" presStyleCnt="1" custLinFactNeighborX="1545" custLinFactNeighborY="3653">
        <dgm:presLayoutVars>
          <dgm:chPref val="3"/>
        </dgm:presLayoutVars>
      </dgm:prSet>
      <dgm:spPr/>
      <dgm:t>
        <a:bodyPr/>
        <a:lstStyle/>
        <a:p>
          <a:endParaRPr lang="en-US"/>
        </a:p>
      </dgm:t>
    </dgm:pt>
    <dgm:pt modelId="{EF93DB62-4967-4BB5-B5FC-CD3BE43D988F}" type="pres">
      <dgm:prSet presAssocID="{7722CC0B-22FA-4E75-8D7A-A57CDA6A796F}" presName="hierChild2" presStyleCnt="0"/>
      <dgm:spPr/>
    </dgm:pt>
    <dgm:pt modelId="{58A971A7-5554-42A6-99A6-EF214F0A286D}" type="pres">
      <dgm:prSet presAssocID="{7FC97BA2-DC4E-4794-901F-F59779DB272F}" presName="Name19" presStyleLbl="parChTrans1D2" presStyleIdx="0" presStyleCnt="3"/>
      <dgm:spPr/>
      <dgm:t>
        <a:bodyPr/>
        <a:lstStyle/>
        <a:p>
          <a:endParaRPr lang="en-US"/>
        </a:p>
      </dgm:t>
    </dgm:pt>
    <dgm:pt modelId="{B4BA0D88-306D-4F06-B6C3-344B2786E838}" type="pres">
      <dgm:prSet presAssocID="{9AC97AF6-B4C9-4B78-84EE-721AC6DEA0AF}" presName="Name21" presStyleCnt="0"/>
      <dgm:spPr/>
    </dgm:pt>
    <dgm:pt modelId="{80F93ADE-6DBE-41A6-9C54-879251CB4F01}" type="pres">
      <dgm:prSet presAssocID="{9AC97AF6-B4C9-4B78-84EE-721AC6DEA0AF}" presName="level2Shape" presStyleLbl="node2" presStyleIdx="0" presStyleCnt="3"/>
      <dgm:spPr/>
      <dgm:t>
        <a:bodyPr/>
        <a:lstStyle/>
        <a:p>
          <a:endParaRPr lang="en-US"/>
        </a:p>
      </dgm:t>
    </dgm:pt>
    <dgm:pt modelId="{18BB9E25-C2B3-40A8-9A47-F94F241E8D32}" type="pres">
      <dgm:prSet presAssocID="{9AC97AF6-B4C9-4B78-84EE-721AC6DEA0AF}" presName="hierChild3" presStyleCnt="0"/>
      <dgm:spPr/>
    </dgm:pt>
    <dgm:pt modelId="{A4D9A10D-2062-4DAC-9CED-FED6FBBE90E1}" type="pres">
      <dgm:prSet presAssocID="{49524727-3199-4D9D-A6F5-10ECC7533BD8}" presName="Name19" presStyleLbl="parChTrans1D3" presStyleIdx="0" presStyleCnt="3"/>
      <dgm:spPr/>
      <dgm:t>
        <a:bodyPr/>
        <a:lstStyle/>
        <a:p>
          <a:endParaRPr lang="en-US"/>
        </a:p>
      </dgm:t>
    </dgm:pt>
    <dgm:pt modelId="{5A26F864-E2B4-4471-9E87-F117A39AC694}" type="pres">
      <dgm:prSet presAssocID="{BC8B4BFF-6695-419B-81BD-7DC22FEB7CB3}" presName="Name21" presStyleCnt="0"/>
      <dgm:spPr/>
    </dgm:pt>
    <dgm:pt modelId="{BCCDEB0B-ACDF-4614-A67E-908A2E81C7D0}" type="pres">
      <dgm:prSet presAssocID="{BC8B4BFF-6695-419B-81BD-7DC22FEB7CB3}" presName="level2Shape" presStyleLbl="node3" presStyleIdx="0" presStyleCnt="3" custScaleX="141548" custScaleY="333369"/>
      <dgm:spPr/>
      <dgm:t>
        <a:bodyPr/>
        <a:lstStyle/>
        <a:p>
          <a:endParaRPr lang="en-US"/>
        </a:p>
      </dgm:t>
    </dgm:pt>
    <dgm:pt modelId="{1A1037A5-7656-4288-A962-A363D18F8223}" type="pres">
      <dgm:prSet presAssocID="{BC8B4BFF-6695-419B-81BD-7DC22FEB7CB3}" presName="hierChild3" presStyleCnt="0"/>
      <dgm:spPr/>
    </dgm:pt>
    <dgm:pt modelId="{146F0502-92E3-47E6-B4F3-5318D52AE2B6}" type="pres">
      <dgm:prSet presAssocID="{7C91B5EC-C41E-4545-BFC1-9912A2B01613}" presName="Name19" presStyleLbl="parChTrans1D2" presStyleIdx="1" presStyleCnt="3"/>
      <dgm:spPr/>
      <dgm:t>
        <a:bodyPr/>
        <a:lstStyle/>
        <a:p>
          <a:endParaRPr lang="en-US"/>
        </a:p>
      </dgm:t>
    </dgm:pt>
    <dgm:pt modelId="{0A49BC58-3C23-4699-A3B5-CC64642F3218}" type="pres">
      <dgm:prSet presAssocID="{2C773BB2-28A1-46E9-B3C1-D874039CBE91}" presName="Name21" presStyleCnt="0"/>
      <dgm:spPr/>
    </dgm:pt>
    <dgm:pt modelId="{D6AAE819-2CF0-4025-89B1-3FE5D25DA89D}" type="pres">
      <dgm:prSet presAssocID="{2C773BB2-28A1-46E9-B3C1-D874039CBE91}" presName="level2Shape" presStyleLbl="node2" presStyleIdx="1" presStyleCnt="3" custLinFactNeighborX="-9295" custLinFactNeighborY="0"/>
      <dgm:spPr/>
      <dgm:t>
        <a:bodyPr/>
        <a:lstStyle/>
        <a:p>
          <a:endParaRPr lang="en-US"/>
        </a:p>
      </dgm:t>
    </dgm:pt>
    <dgm:pt modelId="{9C02713E-CAD2-4388-8B69-AB5544D71B67}" type="pres">
      <dgm:prSet presAssocID="{2C773BB2-28A1-46E9-B3C1-D874039CBE91}" presName="hierChild3" presStyleCnt="0"/>
      <dgm:spPr/>
    </dgm:pt>
    <dgm:pt modelId="{1CCD71E4-DE8A-4F72-9EA2-85713BDFD74D}" type="pres">
      <dgm:prSet presAssocID="{66F10CE4-85A6-46AB-9FEF-B145475D863D}" presName="Name19" presStyleLbl="parChTrans1D3" presStyleIdx="1" presStyleCnt="3"/>
      <dgm:spPr/>
      <dgm:t>
        <a:bodyPr/>
        <a:lstStyle/>
        <a:p>
          <a:endParaRPr lang="en-US"/>
        </a:p>
      </dgm:t>
    </dgm:pt>
    <dgm:pt modelId="{D336CDF3-5A02-415C-A06D-0E849AE1CBEE}" type="pres">
      <dgm:prSet presAssocID="{7F122369-8A07-4065-A95F-182D260F1B41}" presName="Name21" presStyleCnt="0"/>
      <dgm:spPr/>
    </dgm:pt>
    <dgm:pt modelId="{1C57BA92-8DAA-4F8B-B4E5-60AACEECA292}" type="pres">
      <dgm:prSet presAssocID="{7F122369-8A07-4065-A95F-182D260F1B41}" presName="level2Shape" presStyleLbl="node3" presStyleIdx="1" presStyleCnt="3" custScaleY="308962"/>
      <dgm:spPr/>
      <dgm:t>
        <a:bodyPr/>
        <a:lstStyle/>
        <a:p>
          <a:endParaRPr lang="en-US"/>
        </a:p>
      </dgm:t>
    </dgm:pt>
    <dgm:pt modelId="{FA6EE3B7-8B49-443D-9184-7CD94DECB027}" type="pres">
      <dgm:prSet presAssocID="{7F122369-8A07-4065-A95F-182D260F1B41}" presName="hierChild3" presStyleCnt="0"/>
      <dgm:spPr/>
    </dgm:pt>
    <dgm:pt modelId="{70E5506A-FF5C-4F42-A532-29901ED72FB3}" type="pres">
      <dgm:prSet presAssocID="{9DCA98E7-2228-4CEC-8E9B-9DCEAB411948}" presName="Name19" presStyleLbl="parChTrans1D2" presStyleIdx="2" presStyleCnt="3"/>
      <dgm:spPr/>
      <dgm:t>
        <a:bodyPr/>
        <a:lstStyle/>
        <a:p>
          <a:endParaRPr lang="en-US"/>
        </a:p>
      </dgm:t>
    </dgm:pt>
    <dgm:pt modelId="{FFE56D48-B19D-4201-8B38-615E5401ADC9}" type="pres">
      <dgm:prSet presAssocID="{2E57C4B3-9658-4942-8DE4-02E89564F873}" presName="Name21" presStyleCnt="0"/>
      <dgm:spPr/>
    </dgm:pt>
    <dgm:pt modelId="{00324343-39FB-4240-93A3-DCBB54E90777}" type="pres">
      <dgm:prSet presAssocID="{2E57C4B3-9658-4942-8DE4-02E89564F873}" presName="level2Shape" presStyleLbl="node2" presStyleIdx="2" presStyleCnt="3"/>
      <dgm:spPr/>
      <dgm:t>
        <a:bodyPr/>
        <a:lstStyle/>
        <a:p>
          <a:endParaRPr lang="en-US"/>
        </a:p>
      </dgm:t>
    </dgm:pt>
    <dgm:pt modelId="{501B7064-2FBD-481A-A9BC-F427DDA24541}" type="pres">
      <dgm:prSet presAssocID="{2E57C4B3-9658-4942-8DE4-02E89564F873}" presName="hierChild3" presStyleCnt="0"/>
      <dgm:spPr/>
    </dgm:pt>
    <dgm:pt modelId="{94FAAA89-04C7-44EE-AA9B-AFA72E62D71D}" type="pres">
      <dgm:prSet presAssocID="{036F0F89-531A-4A8A-A8A3-C1C41F3CFF2A}" presName="Name19" presStyleLbl="parChTrans1D3" presStyleIdx="2" presStyleCnt="3"/>
      <dgm:spPr/>
      <dgm:t>
        <a:bodyPr/>
        <a:lstStyle/>
        <a:p>
          <a:endParaRPr lang="en-US"/>
        </a:p>
      </dgm:t>
    </dgm:pt>
    <dgm:pt modelId="{ADD11D6F-E88E-4256-8A02-2380156C056B}" type="pres">
      <dgm:prSet presAssocID="{73E1C8E4-A4F1-4650-BE6C-9BD2065A4D04}" presName="Name21" presStyleCnt="0"/>
      <dgm:spPr/>
    </dgm:pt>
    <dgm:pt modelId="{ED31D463-58A9-4C1D-A5BA-405C9E333337}" type="pres">
      <dgm:prSet presAssocID="{73E1C8E4-A4F1-4650-BE6C-9BD2065A4D04}" presName="level2Shape" presStyleLbl="node3" presStyleIdx="2" presStyleCnt="3" custScaleY="277980"/>
      <dgm:spPr/>
      <dgm:t>
        <a:bodyPr/>
        <a:lstStyle/>
        <a:p>
          <a:endParaRPr lang="en-US"/>
        </a:p>
      </dgm:t>
    </dgm:pt>
    <dgm:pt modelId="{1E9BDD30-F67E-4E2A-B399-C5FE14AAD61F}" type="pres">
      <dgm:prSet presAssocID="{73E1C8E4-A4F1-4650-BE6C-9BD2065A4D04}" presName="hierChild3" presStyleCnt="0"/>
      <dgm:spPr/>
    </dgm:pt>
    <dgm:pt modelId="{F958E6C0-979C-4E0B-937D-69F1CF62A8C7}" type="pres">
      <dgm:prSet presAssocID="{EAFB805B-DC25-41DD-BDE5-39D6E349F827}" presName="bgShapesFlow" presStyleCnt="0"/>
      <dgm:spPr/>
    </dgm:pt>
  </dgm:ptLst>
  <dgm:cxnLst>
    <dgm:cxn modelId="{4CF1C44B-A163-4273-A052-6A744EB82662}" srcId="{7722CC0B-22FA-4E75-8D7A-A57CDA6A796F}" destId="{2E57C4B3-9658-4942-8DE4-02E89564F873}" srcOrd="2" destOrd="0" parTransId="{9DCA98E7-2228-4CEC-8E9B-9DCEAB411948}" sibTransId="{A170DFF8-F7A0-41D5-985A-240710E8941C}"/>
    <dgm:cxn modelId="{1B9A5500-54DE-4C90-B0B2-B8E4B35DE99F}" type="presOf" srcId="{9AC97AF6-B4C9-4B78-84EE-721AC6DEA0AF}" destId="{80F93ADE-6DBE-41A6-9C54-879251CB4F01}" srcOrd="0" destOrd="0" presId="urn:microsoft.com/office/officeart/2005/8/layout/hierarchy6"/>
    <dgm:cxn modelId="{A655C4E2-75ED-4E82-95C2-D26B6EFF2177}" type="presOf" srcId="{7F122369-8A07-4065-A95F-182D260F1B41}" destId="{1C57BA92-8DAA-4F8B-B4E5-60AACEECA292}" srcOrd="0" destOrd="0" presId="urn:microsoft.com/office/officeart/2005/8/layout/hierarchy6"/>
    <dgm:cxn modelId="{1E92A996-6093-4F72-A11A-8F1481FD7AC6}" type="presOf" srcId="{49524727-3199-4D9D-A6F5-10ECC7533BD8}" destId="{A4D9A10D-2062-4DAC-9CED-FED6FBBE90E1}" srcOrd="0" destOrd="0" presId="urn:microsoft.com/office/officeart/2005/8/layout/hierarchy6"/>
    <dgm:cxn modelId="{40A8AC78-7A3D-41A1-BEAC-EBF7B5930F3A}" type="presOf" srcId="{EAFB805B-DC25-41DD-BDE5-39D6E349F827}" destId="{1F9D8607-D4A4-429C-881D-DC919AD5FA5F}" srcOrd="0" destOrd="0" presId="urn:microsoft.com/office/officeart/2005/8/layout/hierarchy6"/>
    <dgm:cxn modelId="{7BE95520-0FCD-43DE-922F-E2E6AA70B7DA}" srcId="{EAFB805B-DC25-41DD-BDE5-39D6E349F827}" destId="{7722CC0B-22FA-4E75-8D7A-A57CDA6A796F}" srcOrd="0" destOrd="0" parTransId="{F4D02137-D026-464B-9533-6CDA5FF111D8}" sibTransId="{9E876C23-FF97-4B9C-BA70-DDA8E05F48E7}"/>
    <dgm:cxn modelId="{C6C46593-3FD9-4E66-8B7B-DEEE1384E112}" srcId="{7722CC0B-22FA-4E75-8D7A-A57CDA6A796F}" destId="{2C773BB2-28A1-46E9-B3C1-D874039CBE91}" srcOrd="1" destOrd="0" parTransId="{7C91B5EC-C41E-4545-BFC1-9912A2B01613}" sibTransId="{B9C5AA21-6E0A-489C-BC93-910DF3D1FD08}"/>
    <dgm:cxn modelId="{5AC58EF3-5ACB-426C-B56B-968E2D5983D2}" type="presOf" srcId="{73E1C8E4-A4F1-4650-BE6C-9BD2065A4D04}" destId="{ED31D463-58A9-4C1D-A5BA-405C9E333337}" srcOrd="0" destOrd="0" presId="urn:microsoft.com/office/officeart/2005/8/layout/hierarchy6"/>
    <dgm:cxn modelId="{86322636-C20D-41A1-9616-1429AE12BD01}" type="presOf" srcId="{2E57C4B3-9658-4942-8DE4-02E89564F873}" destId="{00324343-39FB-4240-93A3-DCBB54E90777}" srcOrd="0" destOrd="0" presId="urn:microsoft.com/office/officeart/2005/8/layout/hierarchy6"/>
    <dgm:cxn modelId="{A6C99FD5-98FC-494E-800D-53459A727CDF}" type="presOf" srcId="{036F0F89-531A-4A8A-A8A3-C1C41F3CFF2A}" destId="{94FAAA89-04C7-44EE-AA9B-AFA72E62D71D}" srcOrd="0" destOrd="0" presId="urn:microsoft.com/office/officeart/2005/8/layout/hierarchy6"/>
    <dgm:cxn modelId="{56FD21B1-BB4B-4A1F-BBFA-CC59AB615B6A}" type="presOf" srcId="{9DCA98E7-2228-4CEC-8E9B-9DCEAB411948}" destId="{70E5506A-FF5C-4F42-A532-29901ED72FB3}" srcOrd="0" destOrd="0" presId="urn:microsoft.com/office/officeart/2005/8/layout/hierarchy6"/>
    <dgm:cxn modelId="{FE0ECE31-00D7-4EE8-BFB5-DC90F839EE98}" srcId="{7722CC0B-22FA-4E75-8D7A-A57CDA6A796F}" destId="{9AC97AF6-B4C9-4B78-84EE-721AC6DEA0AF}" srcOrd="0" destOrd="0" parTransId="{7FC97BA2-DC4E-4794-901F-F59779DB272F}" sibTransId="{E36A89A0-895D-462A-949B-D0CE6F150FF7}"/>
    <dgm:cxn modelId="{CA522CF5-AF91-4048-8A98-25B786B26C4F}" srcId="{9AC97AF6-B4C9-4B78-84EE-721AC6DEA0AF}" destId="{BC8B4BFF-6695-419B-81BD-7DC22FEB7CB3}" srcOrd="0" destOrd="0" parTransId="{49524727-3199-4D9D-A6F5-10ECC7533BD8}" sibTransId="{8EE8338E-9535-4A1C-99FB-4012A78BC41F}"/>
    <dgm:cxn modelId="{5F00C720-F036-47B1-B764-84172200ADFD}" type="presOf" srcId="{2C773BB2-28A1-46E9-B3C1-D874039CBE91}" destId="{D6AAE819-2CF0-4025-89B1-3FE5D25DA89D}" srcOrd="0" destOrd="0" presId="urn:microsoft.com/office/officeart/2005/8/layout/hierarchy6"/>
    <dgm:cxn modelId="{5488359A-75D4-41A5-9BBA-DCA90B18F1C4}" type="presOf" srcId="{7C91B5EC-C41E-4545-BFC1-9912A2B01613}" destId="{146F0502-92E3-47E6-B4F3-5318D52AE2B6}" srcOrd="0" destOrd="0" presId="urn:microsoft.com/office/officeart/2005/8/layout/hierarchy6"/>
    <dgm:cxn modelId="{C86CAE18-6DFD-4F07-B2C7-6501E5D1D302}" type="presOf" srcId="{BC8B4BFF-6695-419B-81BD-7DC22FEB7CB3}" destId="{BCCDEB0B-ACDF-4614-A67E-908A2E81C7D0}" srcOrd="0" destOrd="0" presId="urn:microsoft.com/office/officeart/2005/8/layout/hierarchy6"/>
    <dgm:cxn modelId="{4CE99F1F-B3FD-41EF-8782-B9EA21F48550}" type="presOf" srcId="{7722CC0B-22FA-4E75-8D7A-A57CDA6A796F}" destId="{7E3972E2-0A1D-4A50-882A-5F801B420834}" srcOrd="0" destOrd="0" presId="urn:microsoft.com/office/officeart/2005/8/layout/hierarchy6"/>
    <dgm:cxn modelId="{8ED9783C-10A4-4FEA-9CEF-2ABB098C3735}" srcId="{2C773BB2-28A1-46E9-B3C1-D874039CBE91}" destId="{7F122369-8A07-4065-A95F-182D260F1B41}" srcOrd="0" destOrd="0" parTransId="{66F10CE4-85A6-46AB-9FEF-B145475D863D}" sibTransId="{EEC4BEDA-09B8-4193-8181-5D60102E77D4}"/>
    <dgm:cxn modelId="{9058BEEF-4BF5-48CF-BF4A-511968CDEDD4}" type="presOf" srcId="{7FC97BA2-DC4E-4794-901F-F59779DB272F}" destId="{58A971A7-5554-42A6-99A6-EF214F0A286D}" srcOrd="0" destOrd="0" presId="urn:microsoft.com/office/officeart/2005/8/layout/hierarchy6"/>
    <dgm:cxn modelId="{05325BB3-CF41-4B73-9F29-F8E1C33E87E2}" srcId="{2E57C4B3-9658-4942-8DE4-02E89564F873}" destId="{73E1C8E4-A4F1-4650-BE6C-9BD2065A4D04}" srcOrd="0" destOrd="0" parTransId="{036F0F89-531A-4A8A-A8A3-C1C41F3CFF2A}" sibTransId="{102EC032-A1C3-4810-A4E6-DDABAA4ED3E4}"/>
    <dgm:cxn modelId="{C2B55F5E-D35F-4D40-8B1F-0E2078227F57}" type="presOf" srcId="{66F10CE4-85A6-46AB-9FEF-B145475D863D}" destId="{1CCD71E4-DE8A-4F72-9EA2-85713BDFD74D}" srcOrd="0" destOrd="0" presId="urn:microsoft.com/office/officeart/2005/8/layout/hierarchy6"/>
    <dgm:cxn modelId="{0F1F2D16-83B7-4001-95D6-AAC2FA298DCB}" type="presParOf" srcId="{1F9D8607-D4A4-429C-881D-DC919AD5FA5F}" destId="{DA2FFD2E-0B74-4793-8F1D-FD309E99ACD7}" srcOrd="0" destOrd="0" presId="urn:microsoft.com/office/officeart/2005/8/layout/hierarchy6"/>
    <dgm:cxn modelId="{442F42D4-50A2-4958-80E5-45EDA037A55C}" type="presParOf" srcId="{DA2FFD2E-0B74-4793-8F1D-FD309E99ACD7}" destId="{556D7C4B-3FFA-47B7-B7A5-7323ACA04E36}" srcOrd="0" destOrd="0" presId="urn:microsoft.com/office/officeart/2005/8/layout/hierarchy6"/>
    <dgm:cxn modelId="{49E882B4-25F8-446B-BCB4-3F315D4A67C5}" type="presParOf" srcId="{556D7C4B-3FFA-47B7-B7A5-7323ACA04E36}" destId="{6DF7D89B-2ED6-4EC7-91B4-4203A38C2632}" srcOrd="0" destOrd="0" presId="urn:microsoft.com/office/officeart/2005/8/layout/hierarchy6"/>
    <dgm:cxn modelId="{6D7A93C4-39F5-44C9-9299-EAA2A3730680}" type="presParOf" srcId="{6DF7D89B-2ED6-4EC7-91B4-4203A38C2632}" destId="{7E3972E2-0A1D-4A50-882A-5F801B420834}" srcOrd="0" destOrd="0" presId="urn:microsoft.com/office/officeart/2005/8/layout/hierarchy6"/>
    <dgm:cxn modelId="{F138A350-569A-4746-BC99-259C984DB15A}" type="presParOf" srcId="{6DF7D89B-2ED6-4EC7-91B4-4203A38C2632}" destId="{EF93DB62-4967-4BB5-B5FC-CD3BE43D988F}" srcOrd="1" destOrd="0" presId="urn:microsoft.com/office/officeart/2005/8/layout/hierarchy6"/>
    <dgm:cxn modelId="{0A386A1C-1A34-4506-ABE6-2D6393334B81}" type="presParOf" srcId="{EF93DB62-4967-4BB5-B5FC-CD3BE43D988F}" destId="{58A971A7-5554-42A6-99A6-EF214F0A286D}" srcOrd="0" destOrd="0" presId="urn:microsoft.com/office/officeart/2005/8/layout/hierarchy6"/>
    <dgm:cxn modelId="{2E5E38F6-3826-4480-BDFF-CB3AF9320614}" type="presParOf" srcId="{EF93DB62-4967-4BB5-B5FC-CD3BE43D988F}" destId="{B4BA0D88-306D-4F06-B6C3-344B2786E838}" srcOrd="1" destOrd="0" presId="urn:microsoft.com/office/officeart/2005/8/layout/hierarchy6"/>
    <dgm:cxn modelId="{1941C4CD-6EFE-4A97-BF02-000BD94052F9}" type="presParOf" srcId="{B4BA0D88-306D-4F06-B6C3-344B2786E838}" destId="{80F93ADE-6DBE-41A6-9C54-879251CB4F01}" srcOrd="0" destOrd="0" presId="urn:microsoft.com/office/officeart/2005/8/layout/hierarchy6"/>
    <dgm:cxn modelId="{15EED439-2BA1-4880-984F-2F2E5E52BCDD}" type="presParOf" srcId="{B4BA0D88-306D-4F06-B6C3-344B2786E838}" destId="{18BB9E25-C2B3-40A8-9A47-F94F241E8D32}" srcOrd="1" destOrd="0" presId="urn:microsoft.com/office/officeart/2005/8/layout/hierarchy6"/>
    <dgm:cxn modelId="{17FDBCDC-32DC-4EE7-AAB5-F84143C0A975}" type="presParOf" srcId="{18BB9E25-C2B3-40A8-9A47-F94F241E8D32}" destId="{A4D9A10D-2062-4DAC-9CED-FED6FBBE90E1}" srcOrd="0" destOrd="0" presId="urn:microsoft.com/office/officeart/2005/8/layout/hierarchy6"/>
    <dgm:cxn modelId="{A035D3D6-CE1B-40C5-833E-D95B9A599886}" type="presParOf" srcId="{18BB9E25-C2B3-40A8-9A47-F94F241E8D32}" destId="{5A26F864-E2B4-4471-9E87-F117A39AC694}" srcOrd="1" destOrd="0" presId="urn:microsoft.com/office/officeart/2005/8/layout/hierarchy6"/>
    <dgm:cxn modelId="{AE273B7C-8D66-4D90-92AB-CBB4A03029E8}" type="presParOf" srcId="{5A26F864-E2B4-4471-9E87-F117A39AC694}" destId="{BCCDEB0B-ACDF-4614-A67E-908A2E81C7D0}" srcOrd="0" destOrd="0" presId="urn:microsoft.com/office/officeart/2005/8/layout/hierarchy6"/>
    <dgm:cxn modelId="{3CFC8CF7-B5FB-497B-9C89-9C19C4E595B0}" type="presParOf" srcId="{5A26F864-E2B4-4471-9E87-F117A39AC694}" destId="{1A1037A5-7656-4288-A962-A363D18F8223}" srcOrd="1" destOrd="0" presId="urn:microsoft.com/office/officeart/2005/8/layout/hierarchy6"/>
    <dgm:cxn modelId="{BFAE8044-6524-4695-A4E9-08627B204855}" type="presParOf" srcId="{EF93DB62-4967-4BB5-B5FC-CD3BE43D988F}" destId="{146F0502-92E3-47E6-B4F3-5318D52AE2B6}" srcOrd="2" destOrd="0" presId="urn:microsoft.com/office/officeart/2005/8/layout/hierarchy6"/>
    <dgm:cxn modelId="{CE6BB35D-2EAC-4426-B348-C4637D47A71C}" type="presParOf" srcId="{EF93DB62-4967-4BB5-B5FC-CD3BE43D988F}" destId="{0A49BC58-3C23-4699-A3B5-CC64642F3218}" srcOrd="3" destOrd="0" presId="urn:microsoft.com/office/officeart/2005/8/layout/hierarchy6"/>
    <dgm:cxn modelId="{7F36AB56-EC08-4B30-AECB-919CBA2D385A}" type="presParOf" srcId="{0A49BC58-3C23-4699-A3B5-CC64642F3218}" destId="{D6AAE819-2CF0-4025-89B1-3FE5D25DA89D}" srcOrd="0" destOrd="0" presId="urn:microsoft.com/office/officeart/2005/8/layout/hierarchy6"/>
    <dgm:cxn modelId="{2682CFC1-FA73-45A1-87A9-78B0164E5E40}" type="presParOf" srcId="{0A49BC58-3C23-4699-A3B5-CC64642F3218}" destId="{9C02713E-CAD2-4388-8B69-AB5544D71B67}" srcOrd="1" destOrd="0" presId="urn:microsoft.com/office/officeart/2005/8/layout/hierarchy6"/>
    <dgm:cxn modelId="{293B726D-283E-4E3F-9AA0-395BD5AD4458}" type="presParOf" srcId="{9C02713E-CAD2-4388-8B69-AB5544D71B67}" destId="{1CCD71E4-DE8A-4F72-9EA2-85713BDFD74D}" srcOrd="0" destOrd="0" presId="urn:microsoft.com/office/officeart/2005/8/layout/hierarchy6"/>
    <dgm:cxn modelId="{B94AF865-BC02-475B-878A-5A6BBD5B885F}" type="presParOf" srcId="{9C02713E-CAD2-4388-8B69-AB5544D71B67}" destId="{D336CDF3-5A02-415C-A06D-0E849AE1CBEE}" srcOrd="1" destOrd="0" presId="urn:microsoft.com/office/officeart/2005/8/layout/hierarchy6"/>
    <dgm:cxn modelId="{403E935D-C15F-44CC-BE05-917E587CFDFE}" type="presParOf" srcId="{D336CDF3-5A02-415C-A06D-0E849AE1CBEE}" destId="{1C57BA92-8DAA-4F8B-B4E5-60AACEECA292}" srcOrd="0" destOrd="0" presId="urn:microsoft.com/office/officeart/2005/8/layout/hierarchy6"/>
    <dgm:cxn modelId="{E8022C48-8F54-4FC2-8BCD-E1BAB8FC06EA}" type="presParOf" srcId="{D336CDF3-5A02-415C-A06D-0E849AE1CBEE}" destId="{FA6EE3B7-8B49-443D-9184-7CD94DECB027}" srcOrd="1" destOrd="0" presId="urn:microsoft.com/office/officeart/2005/8/layout/hierarchy6"/>
    <dgm:cxn modelId="{51C8F9CC-CCBF-4F6B-890E-7D3214708BEA}" type="presParOf" srcId="{EF93DB62-4967-4BB5-B5FC-CD3BE43D988F}" destId="{70E5506A-FF5C-4F42-A532-29901ED72FB3}" srcOrd="4" destOrd="0" presId="urn:microsoft.com/office/officeart/2005/8/layout/hierarchy6"/>
    <dgm:cxn modelId="{0BA267EF-C178-49E2-9948-8D483054CD6F}" type="presParOf" srcId="{EF93DB62-4967-4BB5-B5FC-CD3BE43D988F}" destId="{FFE56D48-B19D-4201-8B38-615E5401ADC9}" srcOrd="5" destOrd="0" presId="urn:microsoft.com/office/officeart/2005/8/layout/hierarchy6"/>
    <dgm:cxn modelId="{CF581E1F-FB59-4741-8D0F-B2E7F080A357}" type="presParOf" srcId="{FFE56D48-B19D-4201-8B38-615E5401ADC9}" destId="{00324343-39FB-4240-93A3-DCBB54E90777}" srcOrd="0" destOrd="0" presId="urn:microsoft.com/office/officeart/2005/8/layout/hierarchy6"/>
    <dgm:cxn modelId="{C7BF7F34-FE2D-41E9-9ABB-56C73A072D1A}" type="presParOf" srcId="{FFE56D48-B19D-4201-8B38-615E5401ADC9}" destId="{501B7064-2FBD-481A-A9BC-F427DDA24541}" srcOrd="1" destOrd="0" presId="urn:microsoft.com/office/officeart/2005/8/layout/hierarchy6"/>
    <dgm:cxn modelId="{F3F5831C-E798-4920-936C-3A9094F48910}" type="presParOf" srcId="{501B7064-2FBD-481A-A9BC-F427DDA24541}" destId="{94FAAA89-04C7-44EE-AA9B-AFA72E62D71D}" srcOrd="0" destOrd="0" presId="urn:microsoft.com/office/officeart/2005/8/layout/hierarchy6"/>
    <dgm:cxn modelId="{2A509851-E11C-4719-BED0-CEF231EB4A9F}" type="presParOf" srcId="{501B7064-2FBD-481A-A9BC-F427DDA24541}" destId="{ADD11D6F-E88E-4256-8A02-2380156C056B}" srcOrd="1" destOrd="0" presId="urn:microsoft.com/office/officeart/2005/8/layout/hierarchy6"/>
    <dgm:cxn modelId="{D52D8F24-9DE2-42DF-9512-7A6E6F636C1A}" type="presParOf" srcId="{ADD11D6F-E88E-4256-8A02-2380156C056B}" destId="{ED31D463-58A9-4C1D-A5BA-405C9E333337}" srcOrd="0" destOrd="0" presId="urn:microsoft.com/office/officeart/2005/8/layout/hierarchy6"/>
    <dgm:cxn modelId="{3DA7F8B3-644F-4258-AF12-48883BFCBD9A}" type="presParOf" srcId="{ADD11D6F-E88E-4256-8A02-2380156C056B}" destId="{1E9BDD30-F67E-4E2A-B399-C5FE14AAD61F}" srcOrd="1" destOrd="0" presId="urn:microsoft.com/office/officeart/2005/8/layout/hierarchy6"/>
    <dgm:cxn modelId="{E682B5DB-FBE4-4215-847A-AB732902AEEC}" type="presParOf" srcId="{1F9D8607-D4A4-429C-881D-DC919AD5FA5F}" destId="{F958E6C0-979C-4E0B-937D-69F1CF62A8C7}" srcOrd="1" destOrd="0" presId="urn:microsoft.com/office/officeart/2005/8/layout/hierarchy6"/>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E3972E2-0A1D-4A50-882A-5F801B420834}">
      <dsp:nvSpPr>
        <dsp:cNvPr id="0" name=""/>
        <dsp:cNvSpPr/>
      </dsp:nvSpPr>
      <dsp:spPr>
        <a:xfrm>
          <a:off x="2500986" y="916981"/>
          <a:ext cx="1537022" cy="1024681"/>
        </a:xfrm>
        <a:prstGeom prst="roundRect">
          <a:avLst>
            <a:gd name="adj" fmla="val 10000"/>
          </a:avLst>
        </a:prstGeom>
        <a:solidFill>
          <a:schemeClr val="accent1">
            <a:lumMod val="7500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Applications </a:t>
          </a:r>
        </a:p>
      </dsp:txBody>
      <dsp:txXfrm>
        <a:off x="2530998" y="946993"/>
        <a:ext cx="1476998" cy="964657"/>
      </dsp:txXfrm>
    </dsp:sp>
    <dsp:sp modelId="{58A971A7-5554-42A6-99A6-EF214F0A286D}">
      <dsp:nvSpPr>
        <dsp:cNvPr id="0" name=""/>
        <dsp:cNvSpPr/>
      </dsp:nvSpPr>
      <dsp:spPr>
        <a:xfrm>
          <a:off x="1087970" y="1941663"/>
          <a:ext cx="2181526" cy="372441"/>
        </a:xfrm>
        <a:custGeom>
          <a:avLst/>
          <a:gdLst/>
          <a:ahLst/>
          <a:cxnLst/>
          <a:rect l="0" t="0" r="0" b="0"/>
          <a:pathLst>
            <a:path>
              <a:moveTo>
                <a:pt x="2181526" y="0"/>
              </a:moveTo>
              <a:lnTo>
                <a:pt x="2181526" y="186220"/>
              </a:lnTo>
              <a:lnTo>
                <a:pt x="0" y="186220"/>
              </a:lnTo>
              <a:lnTo>
                <a:pt x="0" y="372441"/>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80F93ADE-6DBE-41A6-9C54-879251CB4F01}">
      <dsp:nvSpPr>
        <dsp:cNvPr id="0" name=""/>
        <dsp:cNvSpPr/>
      </dsp:nvSpPr>
      <dsp:spPr>
        <a:xfrm>
          <a:off x="319459" y="2314104"/>
          <a:ext cx="1537022" cy="1024681"/>
        </a:xfrm>
        <a:prstGeom prst="roundRect">
          <a:avLst>
            <a:gd name="adj" fmla="val 10000"/>
          </a:avLst>
        </a:prstGeom>
        <a:solidFill>
          <a:srgbClr val="CC99FF"/>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Word Processing(Report)</a:t>
          </a:r>
        </a:p>
      </dsp:txBody>
      <dsp:txXfrm>
        <a:off x="349471" y="2344116"/>
        <a:ext cx="1476998" cy="964657"/>
      </dsp:txXfrm>
    </dsp:sp>
    <dsp:sp modelId="{A4D9A10D-2062-4DAC-9CED-FED6FBBE90E1}">
      <dsp:nvSpPr>
        <dsp:cNvPr id="0" name=""/>
        <dsp:cNvSpPr/>
      </dsp:nvSpPr>
      <dsp:spPr>
        <a:xfrm>
          <a:off x="1042250" y="3338786"/>
          <a:ext cx="91440" cy="409872"/>
        </a:xfrm>
        <a:custGeom>
          <a:avLst/>
          <a:gdLst/>
          <a:ahLst/>
          <a:cxnLst/>
          <a:rect l="0" t="0" r="0" b="0"/>
          <a:pathLst>
            <a:path>
              <a:moveTo>
                <a:pt x="45720" y="0"/>
              </a:moveTo>
              <a:lnTo>
                <a:pt x="45720" y="40987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BCCDEB0B-ACDF-4614-A67E-908A2E81C7D0}">
      <dsp:nvSpPr>
        <dsp:cNvPr id="0" name=""/>
        <dsp:cNvSpPr/>
      </dsp:nvSpPr>
      <dsp:spPr>
        <a:xfrm>
          <a:off x="158" y="3748658"/>
          <a:ext cx="2175624" cy="3415970"/>
        </a:xfrm>
        <a:prstGeom prst="roundRect">
          <a:avLst>
            <a:gd name="adj" fmla="val 10000"/>
          </a:avLst>
        </a:prstGeom>
        <a:solidFill>
          <a:srgbClr val="9966FF"/>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I’m using word processing in order to collect data that not only relates to my topic but answers the focus questions which in my case is determining whether or not smart accessories have the potential to be effective in the everyday lives of people. To do this I’d need to collect data on the challenges, disadvantages as well as the advantages to produce clear and understandable information in the form of a word document. This document will be further processed by a Database created by me to produce records which meet a specific criteria and those records along with the initial information will be presented in the form of website of my creation.</a:t>
          </a:r>
        </a:p>
      </dsp:txBody>
      <dsp:txXfrm>
        <a:off x="63880" y="3812380"/>
        <a:ext cx="2048180" cy="3288526"/>
      </dsp:txXfrm>
    </dsp:sp>
    <dsp:sp modelId="{146F0502-92E3-47E6-B4F3-5318D52AE2B6}">
      <dsp:nvSpPr>
        <dsp:cNvPr id="0" name=""/>
        <dsp:cNvSpPr/>
      </dsp:nvSpPr>
      <dsp:spPr>
        <a:xfrm>
          <a:off x="3216814" y="1941663"/>
          <a:ext cx="91440" cy="372441"/>
        </a:xfrm>
        <a:custGeom>
          <a:avLst/>
          <a:gdLst/>
          <a:ahLst/>
          <a:cxnLst/>
          <a:rect l="0" t="0" r="0" b="0"/>
          <a:pathLst>
            <a:path>
              <a:moveTo>
                <a:pt x="52682" y="0"/>
              </a:moveTo>
              <a:lnTo>
                <a:pt x="52682" y="186220"/>
              </a:lnTo>
              <a:lnTo>
                <a:pt x="45720" y="186220"/>
              </a:lnTo>
              <a:lnTo>
                <a:pt x="45720" y="372441"/>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D6AAE819-2CF0-4025-89B1-3FE5D25DA89D}">
      <dsp:nvSpPr>
        <dsp:cNvPr id="0" name=""/>
        <dsp:cNvSpPr/>
      </dsp:nvSpPr>
      <dsp:spPr>
        <a:xfrm>
          <a:off x="2494023" y="2314104"/>
          <a:ext cx="1537022" cy="1024681"/>
        </a:xfrm>
        <a:prstGeom prst="roundRect">
          <a:avLst>
            <a:gd name="adj" fmla="val 10000"/>
          </a:avLst>
        </a:prstGeom>
        <a:solidFill>
          <a:srgbClr val="CC99FF"/>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Database</a:t>
          </a:r>
        </a:p>
      </dsp:txBody>
      <dsp:txXfrm>
        <a:off x="2524035" y="2344116"/>
        <a:ext cx="1476998" cy="964657"/>
      </dsp:txXfrm>
    </dsp:sp>
    <dsp:sp modelId="{1CCD71E4-DE8A-4F72-9EA2-85713BDFD74D}">
      <dsp:nvSpPr>
        <dsp:cNvPr id="0" name=""/>
        <dsp:cNvSpPr/>
      </dsp:nvSpPr>
      <dsp:spPr>
        <a:xfrm>
          <a:off x="3262534" y="3338786"/>
          <a:ext cx="142866" cy="409872"/>
        </a:xfrm>
        <a:custGeom>
          <a:avLst/>
          <a:gdLst/>
          <a:ahLst/>
          <a:cxnLst/>
          <a:rect l="0" t="0" r="0" b="0"/>
          <a:pathLst>
            <a:path>
              <a:moveTo>
                <a:pt x="0" y="0"/>
              </a:moveTo>
              <a:lnTo>
                <a:pt x="0" y="204936"/>
              </a:lnTo>
              <a:lnTo>
                <a:pt x="142866" y="204936"/>
              </a:lnTo>
              <a:lnTo>
                <a:pt x="142866" y="40987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1C57BA92-8DAA-4F8B-B4E5-60AACEECA292}">
      <dsp:nvSpPr>
        <dsp:cNvPr id="0" name=""/>
        <dsp:cNvSpPr/>
      </dsp:nvSpPr>
      <dsp:spPr>
        <a:xfrm>
          <a:off x="2636889" y="3748658"/>
          <a:ext cx="1537022" cy="3165876"/>
        </a:xfrm>
        <a:prstGeom prst="roundRect">
          <a:avLst>
            <a:gd name="adj" fmla="val 10000"/>
          </a:avLst>
        </a:prstGeom>
        <a:solidFill>
          <a:srgbClr val="9966FF"/>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I’m using a database that I would have created that is based on the information in the processed document. From it I will create two tables from which I will extract information that meets a certain criteria in the form of  two reports, two  forms and three queries. The information extracted will give an idea of how knowledgeable people are on smart accessories, potential threats as well as possible solutions to mitigate these threats or challenges. All the information will be further presented in a website which will be created by myself.</a:t>
          </a:r>
        </a:p>
      </dsp:txBody>
      <dsp:txXfrm>
        <a:off x="2681907" y="3793676"/>
        <a:ext cx="1446986" cy="3075840"/>
      </dsp:txXfrm>
    </dsp:sp>
    <dsp:sp modelId="{70E5506A-FF5C-4F42-A532-29901ED72FB3}">
      <dsp:nvSpPr>
        <dsp:cNvPr id="0" name=""/>
        <dsp:cNvSpPr/>
      </dsp:nvSpPr>
      <dsp:spPr>
        <a:xfrm>
          <a:off x="3269497" y="1941663"/>
          <a:ext cx="2134032" cy="372441"/>
        </a:xfrm>
        <a:custGeom>
          <a:avLst/>
          <a:gdLst/>
          <a:ahLst/>
          <a:cxnLst/>
          <a:rect l="0" t="0" r="0" b="0"/>
          <a:pathLst>
            <a:path>
              <a:moveTo>
                <a:pt x="0" y="0"/>
              </a:moveTo>
              <a:lnTo>
                <a:pt x="0" y="186220"/>
              </a:lnTo>
              <a:lnTo>
                <a:pt x="2134032" y="186220"/>
              </a:lnTo>
              <a:lnTo>
                <a:pt x="2134032" y="372441"/>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00324343-39FB-4240-93A3-DCBB54E90777}">
      <dsp:nvSpPr>
        <dsp:cNvPr id="0" name=""/>
        <dsp:cNvSpPr/>
      </dsp:nvSpPr>
      <dsp:spPr>
        <a:xfrm>
          <a:off x="4635019" y="2314104"/>
          <a:ext cx="1537022" cy="1024681"/>
        </a:xfrm>
        <a:prstGeom prst="roundRect">
          <a:avLst>
            <a:gd name="adj" fmla="val 10000"/>
          </a:avLst>
        </a:prstGeom>
        <a:solidFill>
          <a:srgbClr val="CC99FF"/>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Website</a:t>
          </a:r>
        </a:p>
      </dsp:txBody>
      <dsp:txXfrm>
        <a:off x="4665031" y="2344116"/>
        <a:ext cx="1476998" cy="964657"/>
      </dsp:txXfrm>
    </dsp:sp>
    <dsp:sp modelId="{94FAAA89-04C7-44EE-AA9B-AFA72E62D71D}">
      <dsp:nvSpPr>
        <dsp:cNvPr id="0" name=""/>
        <dsp:cNvSpPr/>
      </dsp:nvSpPr>
      <dsp:spPr>
        <a:xfrm>
          <a:off x="5357810" y="3338786"/>
          <a:ext cx="91440" cy="409872"/>
        </a:xfrm>
        <a:custGeom>
          <a:avLst/>
          <a:gdLst/>
          <a:ahLst/>
          <a:cxnLst/>
          <a:rect l="0" t="0" r="0" b="0"/>
          <a:pathLst>
            <a:path>
              <a:moveTo>
                <a:pt x="45720" y="0"/>
              </a:moveTo>
              <a:lnTo>
                <a:pt x="45720" y="409872"/>
              </a:lnTo>
            </a:path>
          </a:pathLst>
        </a:custGeom>
        <a:noFill/>
        <a:ln w="12700" cap="flat" cmpd="sng" algn="ctr">
          <a:solidFill>
            <a:schemeClr val="accent1">
              <a:shade val="80000"/>
              <a:hueOff val="0"/>
              <a:satOff val="0"/>
              <a:lumOff val="0"/>
              <a:alphaOff val="0"/>
            </a:schemeClr>
          </a:solidFill>
          <a:prstDash val="solid"/>
          <a:miter lim="800000"/>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ED31D463-58A9-4C1D-A5BA-405C9E333337}">
      <dsp:nvSpPr>
        <dsp:cNvPr id="0" name=""/>
        <dsp:cNvSpPr/>
      </dsp:nvSpPr>
      <dsp:spPr>
        <a:xfrm>
          <a:off x="4635019" y="3748658"/>
          <a:ext cx="1537022" cy="2848410"/>
        </a:xfrm>
        <a:prstGeom prst="roundRect">
          <a:avLst>
            <a:gd name="adj" fmla="val 10000"/>
          </a:avLst>
        </a:prstGeom>
        <a:solidFill>
          <a:srgbClr val="9966FF"/>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The purpose of the website is to present my processed information and my findings. This will most likely be in the form of a presentation to a group of people or an audience. This serves the purpose of communicating my findings on smart access as well as indicating whether or not their challenges are worth the benefits they provide. If so, the everyday lives of people could become a little more easier and more convenient.</a:t>
          </a:r>
        </a:p>
      </dsp:txBody>
      <dsp:txXfrm>
        <a:off x="4680037" y="3793676"/>
        <a:ext cx="1446986" cy="275837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aram type="vertAlign" val="mid"/>
      <dgm:param type="horzAlign" val="ctr"/>
    </dgm:alg>
    <dgm:shape xmlns:r="http://schemas.openxmlformats.org/officeDocument/2006/relationships" r:blip="">
      <dgm:adjLst/>
    </dgm:shape>
    <dgm:presOf/>
    <dgm:choose name="Name0">
      <dgm:if name="Name1" axis="ch" ptType="node" func="cnt" op="gte" val="2">
        <dgm:choose name="Name2">
          <dgm:if name="Name3" func="var" arg="dir" op="equ" val="norm">
            <dgm:constrLst>
              <dgm:constr type="l" for="ch" forName="hierFlow" refType="w" fact="0.3"/>
              <dgm:constr type="t" for="ch" forName="hierFlow"/>
              <dgm:constr type="r" for="ch" forName="hierFlow" refType="w" fact="0.98"/>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if>
          <dgm:else name="Name4">
            <dgm:constrLst>
              <dgm:constr type="l" for="ch" forName="hierFlow" refType="w" fact="0.02"/>
              <dgm:constr type="t" for="ch" forName="hierFlow"/>
              <dgm:constr type="r" for="ch" forName="hierFlow" refType="w" fact="0.7"/>
              <dgm:constr type="b" for="ch" forName="hierFlow" refType="h" fact="0.98"/>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
          <dgm:constr type="w" for="des" forName="level2Shape" refType="w" refFor="des" refForName="level1Shape" op="equ"/>
          <dgm:constr type="h" for="des" forName="level2Shape" refType="h" refFor="des" refForName="level1Shape" op="equ"/>
          <dgm:constr type="sp" for="des" refType="h" refFor="des" refForName="level1Shape" op="equ" fact="0.4"/>
          <dgm:constr type="sibSp" for="des" forName="hierChild1" refType="w" refFor="des" refForName="level1Shape" op="equ" fact="0.3"/>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
        </dgm:constrLst>
      </dgm:else>
    </dgm:choose>
    <dgm:ruleLst/>
    <dgm:layoutNode name="hierFlow">
      <dgm:alg type="lin">
        <dgm:param type="linDir" val="fromT"/>
        <dgm:param type="nodeVertAlign" val="t"/>
        <dgm:param type="vertAlign" val="t"/>
        <dgm:param type="nodeHorzAlign" val="ctr"/>
        <dgm:param type="fallback" val="2D"/>
      </dgm:alg>
      <dgm:shape xmlns:r="http://schemas.openxmlformats.org/officeDocument/2006/relationships" r:blip="">
        <dgm:adjLst/>
      </dgm:shape>
      <dgm:presOf/>
      <dgm:constrLst/>
      <dgm:ruleLst/>
      <dgm:choose name="Name6">
        <dgm:if name="Name7" axis="ch" ptType="node" func="cnt" op="gte" val="2">
          <dgm:layoutNode name="firstBuf">
            <dgm:alg type="sp"/>
            <dgm:shape xmlns:r="http://schemas.openxmlformats.org/officeDocument/2006/relationships"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xmlns:r="http://schemas.openxmlformats.org/officeDocument/2006/relationships" r:blip="">
          <dgm:adjLst/>
        </dgm:shape>
        <dgm:presOf/>
        <dgm:constrLst>
          <dgm:constr type="primFontSz" for="des" ptType="node" op="equ"/>
        </dgm:constrLst>
        <dgm:ruleLst/>
        <dgm:forEach name="Name12" axis="ch" cnt="3">
          <dgm:forEach name="Name13" axis="self" ptType="node">
            <dgm:layoutNode name="Name14">
              <dgm:alg type="hierRoot"/>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xmlns:r="http://schemas.openxmlformats.org/officeDocument/2006/relationships"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xmlns:r="http://schemas.openxmlformats.org/officeDocument/2006/relationships"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xmlns:r="http://schemas.openxmlformats.org/officeDocument/2006/relationships"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xmlns:r="http://schemas.openxmlformats.org/officeDocument/2006/relationships"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xmlns:r="http://schemas.openxmlformats.org/officeDocument/2006/relationships" r:blip="">
            <dgm:adjLst/>
          </dgm:shape>
          <dgm:presOf/>
          <dgm:choose name="Name27">
            <dgm:if name="Name28" func="var" arg="dir" op="equ" val="norm">
              <dgm:constrLst>
                <dgm:constr type="userA"/>
                <dgm:constr type="l" for="ch" forName="bgRect"/>
                <dgm:constr type="t" for="ch" forName="bgRect"/>
                <dgm:constr type="h" for="ch" forName="bgRect" refType="userA" fact="1.2"/>
                <dgm:constr type="l" for="ch" forName="bgRectTx"/>
                <dgm:constr type="t" for="ch" forName="bgRectTx"/>
                <dgm:constr type="w" for="ch" forName="bgRectTx" refType="w" refFor="ch" refForName="bgRect" fact="0.3"/>
                <dgm:constr type="h" for="ch" forName="bgRectTx" refType="h" refFor="ch" refForName="bgRect" op="equ"/>
              </dgm:constrLst>
            </dgm:if>
            <dgm:else name="Name29">
              <dgm:constrLst>
                <dgm:constr type="userA"/>
                <dgm:constr type="l" for="ch" forName="bgRect"/>
                <dgm:constr type="t" for="ch" forName="bgRect"/>
                <dgm:constr type="h" for="ch" forName="bgRect" refType="userA" fact="1.2"/>
                <dgm:constr type="r" for="ch" forName="bgRectTx" refType="w"/>
                <dgm:constr type="t" for="ch" forName="bgRectTx"/>
                <dgm:constr type="w" for="ch" forName="bgRectTx" refType="w" refFor="ch" refForName="bgRect" fact="0.3"/>
                <dgm:constr type="h" for="ch" forName="bgRectTx" refType="h" refFor="ch" refForName="bgRect" op="equ"/>
              </dgm:constrLst>
            </dgm:else>
          </dgm:choose>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presOf axis="desOrSelf" ptType="node"/>
            <dgm:shape xmlns:r="http://schemas.openxmlformats.org/officeDocument/2006/relationships"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xmlns:r="http://schemas.openxmlformats.org/officeDocument/2006/relationships" r:blip="">
                <dgm:adjLst/>
              </dgm:shape>
              <dgm:presOf/>
              <dgm:constrLst>
                <dgm:constr type="userA"/>
                <dgm:constr type="userB"/>
                <dgm:constr type="l" for="ch" forName="vSp"/>
                <dgm:constr type="t" for="ch" forName="vSp"/>
                <dgm:constr type="h" for="ch" forName="vSp" refType="userB"/>
                <dgm:constr type="hOff" for="ch" forName="vSp" refType="userA" fact="-0.2"/>
              </dgm:constrLst>
              <dgm:ruleLst/>
              <dgm:layoutNode name="vSp">
                <dgm:alg type="sp"/>
                <dgm:shape xmlns:r="http://schemas.openxmlformats.org/officeDocument/2006/relationships"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8FB515970ADB4004B24279FE5A07E5DE"/>
        <w:category>
          <w:name w:val="General"/>
          <w:gallery w:val="placeholder"/>
        </w:category>
        <w:types>
          <w:type w:val="bbPlcHdr"/>
        </w:types>
        <w:behaviors>
          <w:behavior w:val="content"/>
        </w:behaviors>
        <w:guid w:val="{24F5A511-25F3-4E01-8F85-B2C19014CE6C}"/>
      </w:docPartPr>
      <w:docPartBody>
        <w:p w:rsidR="00575830" w:rsidRDefault="00575830" w:rsidP="00575830">
          <w:pPr>
            <w:pStyle w:val="8FB515970ADB4004B24279FE5A07E5DE"/>
          </w:pPr>
          <w:r>
            <w:rPr>
              <w:rFonts w:asciiTheme="majorHAnsi" w:hAnsiTheme="majorHAnsi"/>
              <w:color w:val="FFFFFF" w:themeColor="background1"/>
              <w:sz w:val="96"/>
              <w:szCs w:val="96"/>
            </w:rPr>
            <w:t>[Document title]</w:t>
          </w:r>
        </w:p>
      </w:docPartBody>
    </w:docPart>
    <w:docPart>
      <w:docPartPr>
        <w:name w:val="21A93CE1760845B4B0D11D076854F4B6"/>
        <w:category>
          <w:name w:val="General"/>
          <w:gallery w:val="placeholder"/>
        </w:category>
        <w:types>
          <w:type w:val="bbPlcHdr"/>
        </w:types>
        <w:behaviors>
          <w:behavior w:val="content"/>
        </w:behaviors>
        <w:guid w:val="{103CF6C1-FD86-472D-93D8-7D90387EAB34}"/>
      </w:docPartPr>
      <w:docPartBody>
        <w:p w:rsidR="00575830" w:rsidRDefault="00575830" w:rsidP="00575830">
          <w:pPr>
            <w:pStyle w:val="21A93CE1760845B4B0D11D076854F4B6"/>
          </w:pPr>
          <w:r>
            <w:rPr>
              <w:color w:val="FFFFFF" w:themeColor="background1"/>
              <w:sz w:val="32"/>
              <w:szCs w:val="32"/>
            </w:rPr>
            <w:t>[Document subtitle]</w:t>
          </w:r>
        </w:p>
      </w:docPartBody>
    </w:docPart>
    <w:docPart>
      <w:docPartPr>
        <w:name w:val="3E34F667F9C946759C6CE587CB9727E2"/>
        <w:category>
          <w:name w:val="General"/>
          <w:gallery w:val="placeholder"/>
        </w:category>
        <w:types>
          <w:type w:val="bbPlcHdr"/>
        </w:types>
        <w:behaviors>
          <w:behavior w:val="content"/>
        </w:behaviors>
        <w:guid w:val="{66E2FD84-5507-441D-9F46-0F87B03390F5}"/>
      </w:docPartPr>
      <w:docPartBody>
        <w:p w:rsidR="00575830" w:rsidRDefault="00575830" w:rsidP="00575830">
          <w:pPr>
            <w:pStyle w:val="3E34F667F9C946759C6CE587CB9727E2"/>
          </w:pPr>
          <w:r>
            <w:rPr>
              <w:color w:val="FFFFFF" w:themeColor="background1"/>
            </w:rPr>
            <w:t>[Author name]</w:t>
          </w:r>
        </w:p>
      </w:docPartBody>
    </w:docPart>
    <w:docPart>
      <w:docPartPr>
        <w:name w:val="173C6AE28FDD4775AF778A75831C1C4A"/>
        <w:category>
          <w:name w:val="General"/>
          <w:gallery w:val="placeholder"/>
        </w:category>
        <w:types>
          <w:type w:val="bbPlcHdr"/>
        </w:types>
        <w:behaviors>
          <w:behavior w:val="content"/>
        </w:behaviors>
        <w:guid w:val="{B15E4955-A126-4AD6-8B37-0508171EF973}"/>
      </w:docPartPr>
      <w:docPartBody>
        <w:p w:rsidR="00575830" w:rsidRDefault="00575830" w:rsidP="00575830">
          <w:pPr>
            <w:pStyle w:val="173C6AE28FDD4775AF778A75831C1C4A"/>
          </w:pPr>
          <w:r>
            <w:rPr>
              <w:color w:val="FFFFFF" w:themeColor="background1"/>
            </w:rPr>
            <w:t>[Date]</w:t>
          </w:r>
        </w:p>
      </w:docPartBody>
    </w:docPart>
    <w:docPart>
      <w:docPartPr>
        <w:name w:val="ACAD0F527BA447E2A06D65CE3318FC54"/>
        <w:category>
          <w:name w:val="General"/>
          <w:gallery w:val="placeholder"/>
        </w:category>
        <w:types>
          <w:type w:val="bbPlcHdr"/>
        </w:types>
        <w:behaviors>
          <w:behavior w:val="content"/>
        </w:behaviors>
        <w:guid w:val="{1CD871A8-5ADD-49FD-A3BE-3087A53F8CFD}"/>
      </w:docPartPr>
      <w:docPartBody>
        <w:p w:rsidR="00575830" w:rsidRDefault="00575830" w:rsidP="00575830">
          <w:pPr>
            <w:pStyle w:val="ACAD0F527BA447E2A06D65CE3318FC54"/>
          </w:pPr>
          <w:r>
            <w:rPr>
              <w:color w:val="FFFFFF" w:themeColor="background1"/>
            </w:rPr>
            <w:t>[Course title]</w:t>
          </w:r>
        </w:p>
      </w:docPartBody>
    </w:docPart>
    <w:docPart>
      <w:docPartPr>
        <w:name w:val="53580E81CCB5407D880E05C622AD42F5"/>
        <w:category>
          <w:name w:val="General"/>
          <w:gallery w:val="placeholder"/>
        </w:category>
        <w:types>
          <w:type w:val="bbPlcHdr"/>
        </w:types>
        <w:behaviors>
          <w:behavior w:val="content"/>
        </w:behaviors>
        <w:guid w:val="{2A7B53DA-0BC9-4824-AB7B-0CD586CDC517}"/>
      </w:docPartPr>
      <w:docPartBody>
        <w:p w:rsidR="00443052" w:rsidRDefault="00443052">
          <w:r w:rsidRPr="00D53772">
            <w:rPr>
              <w:rStyle w:val="PlaceholderText"/>
            </w:rPr>
            <w:t>[Title]</w:t>
          </w:r>
        </w:p>
      </w:docPartBody>
    </w:docPart>
    <w:docPart>
      <w:docPartPr>
        <w:name w:val="213E2D72BCC945A7A54D6CB44D77F7B5"/>
        <w:category>
          <w:name w:val="General"/>
          <w:gallery w:val="placeholder"/>
        </w:category>
        <w:types>
          <w:type w:val="bbPlcHdr"/>
        </w:types>
        <w:behaviors>
          <w:behavior w:val="content"/>
        </w:behaviors>
        <w:guid w:val="{6AE947D7-262F-419A-A39F-6F74496DEB01}"/>
      </w:docPartPr>
      <w:docPartBody>
        <w:p w:rsidR="00443052" w:rsidRDefault="00443052">
          <w:r w:rsidRPr="00D53772">
            <w:rPr>
              <w:rStyle w:val="PlaceholderText"/>
            </w:rPr>
            <w:t>[Title]</w:t>
          </w:r>
        </w:p>
      </w:docPartBody>
    </w:docPart>
    <w:docPart>
      <w:docPartPr>
        <w:name w:val="2E41DEEB407B4DE8A2FDBD85CF2B5780"/>
        <w:category>
          <w:name w:val="General"/>
          <w:gallery w:val="placeholder"/>
        </w:category>
        <w:types>
          <w:type w:val="bbPlcHdr"/>
        </w:types>
        <w:behaviors>
          <w:behavior w:val="content"/>
        </w:behaviors>
        <w:guid w:val="{13278813-DB2C-4BC3-ACF2-8134A878279F}"/>
      </w:docPartPr>
      <w:docPartBody>
        <w:p w:rsidR="005D28A2" w:rsidRDefault="007B078D">
          <w:r w:rsidRPr="002D4C1C">
            <w:rPr>
              <w:rStyle w:val="PlaceholderText"/>
            </w:rPr>
            <w:t>[Company]</w:t>
          </w:r>
        </w:p>
      </w:docPartBody>
    </w:docPart>
    <w:docPart>
      <w:docPartPr>
        <w:name w:val="9F3F8E8AF2794DD08A3C028B0E821F6A"/>
        <w:category>
          <w:name w:val="General"/>
          <w:gallery w:val="placeholder"/>
        </w:category>
        <w:types>
          <w:type w:val="bbPlcHdr"/>
        </w:types>
        <w:behaviors>
          <w:behavior w:val="content"/>
        </w:behaviors>
        <w:guid w:val="{591F642D-AE2B-43B9-BBCB-E0170B394006}"/>
      </w:docPartPr>
      <w:docPartBody>
        <w:p w:rsidR="005D28A2" w:rsidRDefault="007B078D">
          <w:r w:rsidRPr="002D4C1C">
            <w:rPr>
              <w:rStyle w:val="PlaceholderText"/>
            </w:rPr>
            <w:t>[Company]</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Elephant">
    <w:panose1 w:val="020209040905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830"/>
    <w:rsid w:val="000637A3"/>
    <w:rsid w:val="000F4D6E"/>
    <w:rsid w:val="00130789"/>
    <w:rsid w:val="00160DE2"/>
    <w:rsid w:val="001B7038"/>
    <w:rsid w:val="002F2C45"/>
    <w:rsid w:val="002F32F6"/>
    <w:rsid w:val="00443052"/>
    <w:rsid w:val="00502D32"/>
    <w:rsid w:val="00575830"/>
    <w:rsid w:val="005D28A2"/>
    <w:rsid w:val="00603D0F"/>
    <w:rsid w:val="006736F1"/>
    <w:rsid w:val="006C2B6A"/>
    <w:rsid w:val="00790FE0"/>
    <w:rsid w:val="007B078D"/>
    <w:rsid w:val="0081301A"/>
    <w:rsid w:val="008142EB"/>
    <w:rsid w:val="0082303C"/>
    <w:rsid w:val="008A3EA9"/>
    <w:rsid w:val="008F08AE"/>
    <w:rsid w:val="009C57D1"/>
    <w:rsid w:val="00A3711B"/>
    <w:rsid w:val="00B02004"/>
    <w:rsid w:val="00B76CD2"/>
    <w:rsid w:val="00C2323C"/>
    <w:rsid w:val="00C33B83"/>
    <w:rsid w:val="00CB0A63"/>
    <w:rsid w:val="00D319A3"/>
    <w:rsid w:val="00DD38C4"/>
    <w:rsid w:val="00E35EA3"/>
    <w:rsid w:val="00EA3647"/>
    <w:rsid w:val="00EE286A"/>
    <w:rsid w:val="00EF131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FB515970ADB4004B24279FE5A07E5DE">
    <w:name w:val="8FB515970ADB4004B24279FE5A07E5DE"/>
    <w:rsid w:val="00575830"/>
  </w:style>
  <w:style w:type="paragraph" w:customStyle="1" w:styleId="21A93CE1760845B4B0D11D076854F4B6">
    <w:name w:val="21A93CE1760845B4B0D11D076854F4B6"/>
    <w:rsid w:val="00575830"/>
  </w:style>
  <w:style w:type="paragraph" w:customStyle="1" w:styleId="3E34F667F9C946759C6CE587CB9727E2">
    <w:name w:val="3E34F667F9C946759C6CE587CB9727E2"/>
    <w:rsid w:val="00575830"/>
  </w:style>
  <w:style w:type="paragraph" w:customStyle="1" w:styleId="173C6AE28FDD4775AF778A75831C1C4A">
    <w:name w:val="173C6AE28FDD4775AF778A75831C1C4A"/>
    <w:rsid w:val="00575830"/>
  </w:style>
  <w:style w:type="paragraph" w:customStyle="1" w:styleId="ACAD0F527BA447E2A06D65CE3318FC54">
    <w:name w:val="ACAD0F527BA447E2A06D65CE3318FC54"/>
    <w:rsid w:val="00575830"/>
  </w:style>
  <w:style w:type="character" w:styleId="PlaceholderText">
    <w:name w:val="Placeholder Text"/>
    <w:basedOn w:val="DefaultParagraphFont"/>
    <w:uiPriority w:val="99"/>
    <w:semiHidden/>
    <w:rsid w:val="007B078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Grade12 2025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Yas25</b:Tag>
    <b:SourceType>InternetSite</b:SourceType>
    <b:Guid>{F307B922-3595-4DFC-9B43-C22EB4070D71}</b:Guid>
    <b:Title>TechTarget</b:Title>
    <b:Author>
      <b:Author>
        <b:NameList>
          <b:Person>
            <b:Last>Yasar</b:Last>
            <b:First>Kinza</b:First>
          </b:Person>
          <b:Person>
            <b:Last>Wigmore</b:Last>
            <b:First>Ivy</b:First>
          </b:Person>
        </b:NameList>
      </b:Author>
    </b:Author>
    <b:YearAccessed>2025</b:YearAccessed>
    <b:MonthAccessed>March</b:MonthAccessed>
    <b:DayAccessed>12</b:DayAccessed>
    <b:URL>https://www.techtarget.com/searchmobilecomputing/definition/wearable-technology#:~:text=Wearable%20technology%20is%20any%20kind,clothing%20or%20elements%20of%20clothing.</b:URL>
    <b:RefOrder>1</b:RefOrder>
  </b:Source>
  <b:Source>
    <b:Tag>9We23</b:Tag>
    <b:SourceType>Film</b:SourceType>
    <b:Guid>{A2AFA46A-4F2B-4AA1-A5DE-31E9EE4B4581}</b:Guid>
    <b:Title>9 Wearable Smart Accessories For Your Everyday Lifestyle</b:Title>
    <b:Year>2023</b:Year>
    <b:YearAccessed>2025</b:YearAccessed>
    <b:MonthAccessed>March</b:MonthAccessed>
    <b:DayAccessed>12</b:DayAccessed>
    <b:URL>https://www.youtube.com/watch?v=4kRaO8bB-so</b:URL>
    <b:ProductionCompany>Trends Place</b:ProductionCompany>
    <b:RefOrder>2</b:RefOrder>
  </b:Source>
  <b:Source>
    <b:Tag>Itu</b:Tag>
    <b:SourceType>Interview</b:SourceType>
    <b:Guid>{A32F5C78-6AD4-46D6-9E27-AC3C4CF0AC44}</b:Guid>
    <b:Title>Questionnaire</b:Title>
    <b:Author>
      <b:Interviewee>
        <b:NameList>
          <b:Person>
            <b:First>Itu</b:First>
          </b:Person>
          <b:Person>
            <b:First>Mapula</b:First>
          </b:Person>
          <b:Person>
            <b:First>Kgaugelo</b:First>
          </b:Person>
          <b:Person>
            <b:First>Andani</b:First>
          </b:Person>
          <b:Person>
            <b:First>Theophelus</b:First>
          </b:Person>
          <b:Person>
            <b:First>Kgodisho</b:First>
          </b:Person>
          <b:Person>
            <b:First>Kopano</b:First>
          </b:Person>
          <b:Person>
            <b:First>Lwandle</b:First>
          </b:Person>
          <b:Person>
            <b:First>Thabang</b:First>
          </b:Person>
          <b:Person>
            <b:First>Emihle</b:First>
          </b:Person>
          <b:Person>
            <b:First>Lunathi</b:First>
          </b:Person>
          <b:Person>
            <b:First>Tumelo</b:First>
          </b:Person>
          <b:Person>
            <b:First>Nigel</b:First>
          </b:Person>
          <b:Person>
            <b:First>Adriel</b:First>
          </b:Person>
          <b:Person>
            <b:First>Marvin</b:First>
          </b:Person>
          <b:Person>
            <b:First>Kgaogelo</b:First>
          </b:Person>
        </b:NameList>
      </b:Interviewee>
      <b:Interviewer>
        <b:NameList>
          <b:Person>
            <b:Last>Rachidi</b:Last>
            <b:First>Nesh</b:First>
          </b:Person>
        </b:NameList>
      </b:Interviewer>
    </b:Author>
    <b:Year>2025</b:Year>
    <b:Month>March</b:Month>
    <b:Day>11-13</b:Day>
    <b:YearAccessed>2025</b:YearAccessed>
    <b:MonthAccessed>March</b:MonthAccessed>
    <b:DayAccessed>14</b:DayAccessed>
    <b:RefOrder>3</b:RefOrder>
  </b:Source>
  <b:Source>
    <b:Tag>Lwa25</b:Tag>
    <b:SourceType>Interview</b:SourceType>
    <b:Guid>{DBBEAC2C-5800-4F29-BFE3-7C3586B35DF7}</b:Guid>
    <b:Title>Questionnaire</b:Title>
    <b:Year>2025</b:Year>
    <b:Month>March</b:Month>
    <b:Day>11-13</b:Day>
    <b:Author>
      <b:Interviewee>
        <b:NameList>
          <b:Person>
            <b:Last>Lwandle</b:Last>
          </b:Person>
          <b:Person>
            <b:First>Thabang</b:First>
          </b:Person>
          <b:Person>
            <b:First>Lunathi</b:First>
          </b:Person>
          <b:Person>
            <b:First>Adriel</b:First>
          </b:Person>
          <b:Person>
            <b:First>Kgaogelo</b:First>
          </b:Person>
          <b:Person>
            <b:First>NIgel</b:First>
          </b:Person>
          <b:Person>
            <b:First>Kgaugelo</b:First>
          </b:Person>
          <b:Person>
            <b:First>Kopano</b:First>
          </b:Person>
          <b:Person>
            <b:Last>Emihle</b:Last>
          </b:Person>
          <b:Person>
            <b:First>Kgodisho</b:First>
          </b:Person>
          <b:Person>
            <b:First>Theophelus</b:First>
          </b:Person>
          <b:Person>
            <b:First>Andani</b:First>
          </b:Person>
          <b:Person>
            <b:First>Marvin</b:First>
          </b:Person>
          <b:Person>
            <b:First>Kulemya</b:First>
          </b:Person>
          <b:Person>
            <b:First>Tumelo</b:First>
          </b:Person>
          <b:Person>
            <b:First>Mapula</b:First>
          </b:Person>
          <b:Person>
            <b:Last>Itu</b:Last>
          </b:Person>
        </b:NameList>
      </b:Interviewee>
      <b:Interviewer>
        <b:NameList>
          <b:Person>
            <b:Last>Rachidi</b:Last>
            <b:First>Nesh</b:First>
          </b:Person>
        </b:NameList>
      </b:Interviewer>
    </b:Author>
    <b:YearAccessed>2025</b:YearAccessed>
    <b:MonthAccessed>March</b:MonthAccessed>
    <b:DayAccessed>11-13</b:DayAccessed>
    <b:RefOrder>5</b:RefOrder>
  </b:Source>
  <b:Source>
    <b:Tag>All23</b:Tag>
    <b:SourceType>InternetSite</b:SourceType>
    <b:Guid>{2067A6FC-A2F8-4027-9F60-BA25D7097A21}</b:Guid>
    <b:Title>How do fitness trackers and wearables measure vital signs?</b:Title>
    <b:Year>2023</b:Year>
    <b:Month>September</b:Month>
    <b:Day>20</b:Day>
    <b:Author>
      <b:Author>
        <b:NameList>
          <b:Person>
            <b:Last>Allen</b:Last>
            <b:First>Daniel</b:First>
          </b:Person>
        </b:NameList>
      </b:Author>
    </b:Author>
    <b:YearAccessed>2025</b:YearAccessed>
    <b:MonthAccessed>March</b:MonthAccessed>
    <b:DayAccessed>14</b:DayAccessed>
    <b:URL>https://www.androidpolice.com/fitness-trackers-smartwatches-meaure-vitals-explainer/</b:URL>
    <b:InternetSiteTitle>Android Police</b:InternetSiteTitle>
    <b:RefOrder>6</b:RefOrder>
  </b:Source>
  <b:Source>
    <b:Tag>Wik25</b:Tag>
    <b:SourceType>ElectronicSource</b:SourceType>
    <b:Guid>{6B3FB412-3075-4918-858D-8F2694B80755}</b:Guid>
    <b:Title>Talk:Pulse Watch</b:Title>
    <b:Author>
      <b:Author>
        <b:Corporate>Wikipedia</b:Corporate>
      </b:Author>
      <b:Editor>
        <b:NameList>
          <b:Person>
            <b:Last>EntropyReducingGuy</b:Last>
          </b:Person>
        </b:NameList>
      </b:Editor>
    </b:Author>
    <b:YearAccessed>2025</b:YearAccessed>
    <b:MonthAccessed>March</b:MonthAccessed>
    <b:DayAccessed>14</b:DayAccessed>
    <b:Year>2024</b:Year>
    <b:Month>February</b:Month>
    <b:Day>7</b:Day>
    <b:URL>https://en.wikipedia.org/wiki/Pulse_watch?utm_.com</b:URL>
    <b:RefOrder>4</b:RefOrder>
  </b:Source>
  <b:Source>
    <b:Tag>Eye23</b:Tag>
    <b:SourceType>Film</b:SourceType>
    <b:Guid>{AE8FB3E9-3862-4895-9934-002EF10C79CA}</b:Guid>
    <b:Title>NFC vs RFID, What' s the difference</b:Title>
    <b:Year>2023</b:Year>
    <b:YearAccessed>2025</b:YearAccessed>
    <b:MonthAccessed>March</b:MonthAccessed>
    <b:DayAccessed>14</b:DayAccessed>
    <b:URL>https://www.youtube.com/watch?v=m0wXeSxQj9I</b:URL>
    <b:Author>
      <b:ProducerName>
        <b:NameList>
          <b:Person>
            <b:Last>Tech</b:Last>
            <b:First>Eye</b:First>
            <b:Middle>on</b:Middle>
          </b:Person>
        </b:NameList>
      </b:ProducerName>
    </b:Author>
    <b:RefOrder>7</b:RefOrder>
  </b:Source>
  <b:Source>
    <b:Tag>Car25</b:Tag>
    <b:SourceType>ElectronicSource</b:SourceType>
    <b:Guid>{4EBF8EB9-8F45-45D6-B5A8-A598B33C47FC}</b:Guid>
    <b:Title>Withings Withings</b:Title>
    <b:City>France</b:City>
    <b:Author>
      <b:Author>
        <b:NameList>
          <b:Person>
            <b:Last>Carreel</b:Last>
            <b:First>Eric</b:First>
          </b:Person>
          <b:Person>
            <b:Last>Huthcings </b:Last>
            <b:First>Cedric</b:First>
          </b:Person>
          <b:Person>
            <b:Last>Potter</b:Last>
            <b:First>Fred</b:First>
          </b:Person>
        </b:NameList>
      </b:Author>
    </b:Author>
    <b:YearAccessed>2025</b:YearAccessed>
    <b:MonthAccessed>March</b:MonthAccessed>
    <b:DayAccessed>14</b:DayAccessed>
    <b:URL>https://en.wikipedia.org/wiki/Withings?utm_.com</b:URL>
    <b:RefOrder>8</b:RefOrder>
  </b:Source>
  <b:Source>
    <b:Tag>Low</b:Tag>
    <b:SourceType>ElectronicSource</b:SourceType>
    <b:Guid>{DA9A7F80-06B7-4883-98CA-55C4317A88DB}</b:Guid>
    <b:Title>Lowest Radiation Cell Phones of 2025 (Low SAR Ratings)</b:Title>
    <b:URL>https://emfacademy.com/lowest-radiation-cell-phones/?utm_source=.com</b:URL>
    <b:RefOrder>9</b:RefOrder>
  </b:Source>
  <b:Source>
    <b:Tag>Alm21</b:Tag>
    <b:SourceType>JournalArticle</b:SourceType>
    <b:Guid>{64BF86D3-9AAF-4F21-9C02-D8E58E297900}</b:Guid>
    <b:Author>
      <b:Author>
        <b:NameList>
          <b:Person>
            <b:Last>Almuraqab</b:Last>
            <b:First>Nasser</b:First>
            <b:Middle>Abdo Saif</b:Middle>
          </b:Person>
        </b:NameList>
      </b:Author>
    </b:Author>
    <b:Title>Determinants that Influence Consumers’ Intention to Purchase Smart Watches in the UAE: A Case of University Students</b:Title>
    <b:JournalName>Astes</b:JournalName>
    <b:Year>2021</b:Year>
    <b:Pages>No 1249-1256</b:Pages>
    <b:Volume>6</b:Volume>
    <b:Issue>1</b:Issue>
    <b:YearAccessed>2025</b:YearAccessed>
    <b:MonthAccessed>March</b:MonthAccessed>
    <b:URL>https://www.astesj.com/v06/i01/p142/?utm_source=#1646744995334-bbe76587-422b</b:URL>
    <b:RefOrder>10</b:RefOrder>
  </b:Source>
  <b:Source>
    <b:Tag>tec24</b:Tag>
    <b:SourceType>ArticleInAPeriodical</b:SourceType>
    <b:Guid>{AE731197-567F-4731-B3CB-0A71ACBC4A8C}</b:Guid>
    <b:Title>Smart Devices: Features, Advantages &amp; Disadvantages</b:Title>
    <b:Year>2024</b:Year>
    <b:PeriodicalTitle>Emerging Tech</b:PeriodicalTitle>
    <b:Month>June</b:Month>
    <b:Day>23</b:Day>
    <b:YearAccessed>2025</b:YearAccessed>
    <b:MonthAccessed>March</b:MonthAccessed>
    <b:URL>https://techlywise.com/smart-devices-features-advantages-disadvantages/</b:URL>
    <b:Author>
      <b:Author>
        <b:Corporate>techlywse</b:Corporate>
      </b:Author>
    </b:Author>
    <b:RefOrder>11</b:RefOrder>
  </b:Source>
  <b:Source>
    <b:Tag>Wik20</b:Tag>
    <b:SourceType>JournalArticle</b:SourceType>
    <b:Guid>{2E3A5D87-373F-4D18-97AA-629701547390}</b:Guid>
    <b:Title>Sustainable design</b:Title>
    <b:Year>2020</b:Year>
    <b:Month>December</b:Month>
    <b:JournalName>Wikipedia -The Free Encyclopedia</b:JournalName>
    <b:Author>
      <b:Author>
        <b:Corporate>Wikipedia</b:Corporate>
      </b:Author>
    </b:Author>
    <b:YearAccessed>2025</b:YearAccessed>
    <b:MonthAccessed>March</b:MonthAccessed>
    <b:URL>https://en.wikipedia.org/wiki/Sustainable_design</b:URL>
    <b:RefOrder>12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2380BD-5580-490D-B02C-5EBFF595C5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33</Pages>
  <Words>5707</Words>
  <Characters>32531</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SMART WEARABLE ACCESSORIES</vt:lpstr>
    </vt:vector>
  </TitlesOfParts>
  <Company>nesh3.co©</Company>
  <LinksUpToDate>false</LinksUpToDate>
  <CharactersWithSpaces>38162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WEARABLE ACCESSORIES</dc:title>
  <dc:subject>COMPUTER APPLICATION TECHNOLOGY</dc:subject>
  <dc:creator>Nesh</dc:creator>
  <cp:keywords/>
  <dc:description/>
  <cp:lastModifiedBy>Nesh Rachidi</cp:lastModifiedBy>
  <cp:revision>21</cp:revision>
  <dcterms:created xsi:type="dcterms:W3CDTF">2025-06-01T23:09:00Z</dcterms:created>
  <dcterms:modified xsi:type="dcterms:W3CDTF">2025-07-25T15:07:00Z</dcterms:modified>
  <cp:category>CAT PAT Phase 2</cp:category>
</cp:coreProperties>
</file>